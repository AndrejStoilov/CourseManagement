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066E1" w14:textId="77777777" w:rsidR="0015182C" w:rsidRDefault="0015182C" w:rsidP="0015182C">
      <w:pPr>
        <w:spacing w:after="315" w:line="259" w:lineRule="auto"/>
        <w:ind w:right="193"/>
        <w:jc w:val="center"/>
      </w:pPr>
      <w:r>
        <w:rPr>
          <w:b/>
        </w:rPr>
        <w:t xml:space="preserve">Универзитет ,,Гоце Делчев” – Штип </w:t>
      </w:r>
    </w:p>
    <w:p w14:paraId="6BD7C69D" w14:textId="77777777" w:rsidR="0015182C" w:rsidRDefault="0015182C" w:rsidP="0015182C">
      <w:pPr>
        <w:spacing w:after="315" w:line="259" w:lineRule="auto"/>
        <w:ind w:right="197"/>
        <w:jc w:val="center"/>
      </w:pPr>
      <w:r>
        <w:rPr>
          <w:b/>
        </w:rPr>
        <w:t xml:space="preserve">Факултет за Информатика </w:t>
      </w:r>
    </w:p>
    <w:p w14:paraId="4FEB5F0F" w14:textId="437994DE" w:rsidR="0015182C" w:rsidRDefault="0015182C" w:rsidP="0015182C">
      <w:pPr>
        <w:spacing w:after="315" w:line="259" w:lineRule="auto"/>
        <w:ind w:right="197"/>
        <w:jc w:val="center"/>
      </w:pPr>
      <w:r>
        <w:rPr>
          <w:b/>
        </w:rPr>
        <w:t xml:space="preserve">Насока: Компјутерско инженерство и технологии </w:t>
      </w:r>
    </w:p>
    <w:p w14:paraId="13AA9D31" w14:textId="23BA2AB1" w:rsidR="0015182C" w:rsidRDefault="0015182C" w:rsidP="0015182C">
      <w:pPr>
        <w:spacing w:after="278" w:line="259" w:lineRule="auto"/>
        <w:ind w:right="197"/>
        <w:jc w:val="center"/>
      </w:pPr>
      <w:r>
        <w:rPr>
          <w:b/>
        </w:rPr>
        <w:t xml:space="preserve">Предмет: Објектно ориентирано програмирање </w:t>
      </w:r>
    </w:p>
    <w:p w14:paraId="135D1301" w14:textId="77777777" w:rsidR="0015182C" w:rsidRDefault="0015182C" w:rsidP="0015182C">
      <w:pPr>
        <w:spacing w:after="303" w:line="259" w:lineRule="auto"/>
        <w:ind w:left="0" w:right="128" w:firstLine="0"/>
        <w:jc w:val="center"/>
      </w:pPr>
      <w:r>
        <w:rPr>
          <w:b/>
        </w:rPr>
        <w:t xml:space="preserve"> </w:t>
      </w:r>
    </w:p>
    <w:p w14:paraId="74AEDBA9" w14:textId="77777777" w:rsidR="0015182C" w:rsidRDefault="0015182C" w:rsidP="0015182C">
      <w:pPr>
        <w:spacing w:after="93" w:line="259" w:lineRule="auto"/>
        <w:ind w:left="0" w:right="118" w:firstLine="0"/>
        <w:jc w:val="center"/>
      </w:pPr>
      <w:r>
        <w:rPr>
          <w:noProof/>
        </w:rPr>
        <w:drawing>
          <wp:inline distT="0" distB="0" distL="0" distR="0" wp14:anchorId="2395117A" wp14:editId="28CC2FC4">
            <wp:extent cx="1375410" cy="1375410"/>
            <wp:effectExtent l="0" t="0" r="0" b="0"/>
            <wp:docPr id="53" name="Picture 53" descr="A circular logo with a building in the middle&#10;&#10;Description automatically generated"/>
            <wp:cNvGraphicFramePr/>
            <a:graphic xmlns:a="http://schemas.openxmlformats.org/drawingml/2006/main">
              <a:graphicData uri="http://schemas.openxmlformats.org/drawingml/2006/picture">
                <pic:pic xmlns:pic="http://schemas.openxmlformats.org/drawingml/2006/picture">
                  <pic:nvPicPr>
                    <pic:cNvPr id="53" name="Picture 53" descr="A circular logo with a building in the middle&#10;&#10;Description automatically generated"/>
                    <pic:cNvPicPr/>
                  </pic:nvPicPr>
                  <pic:blipFill>
                    <a:blip r:embed="rId8"/>
                    <a:stretch>
                      <a:fillRect/>
                    </a:stretch>
                  </pic:blipFill>
                  <pic:spPr>
                    <a:xfrm>
                      <a:off x="0" y="0"/>
                      <a:ext cx="1375410" cy="1375410"/>
                    </a:xfrm>
                    <a:prstGeom prst="rect">
                      <a:avLst/>
                    </a:prstGeom>
                  </pic:spPr>
                </pic:pic>
              </a:graphicData>
            </a:graphic>
          </wp:inline>
        </w:drawing>
      </w:r>
      <w:r>
        <w:rPr>
          <w:b/>
          <w:sz w:val="28"/>
        </w:rPr>
        <w:t xml:space="preserve"> </w:t>
      </w:r>
    </w:p>
    <w:p w14:paraId="732DDB7A" w14:textId="77777777" w:rsidR="0015182C" w:rsidRDefault="0015182C" w:rsidP="0015182C">
      <w:pPr>
        <w:spacing w:after="122" w:line="259" w:lineRule="auto"/>
        <w:ind w:left="0" w:firstLine="0"/>
        <w:jc w:val="left"/>
      </w:pPr>
      <w:r>
        <w:rPr>
          <w:b/>
          <w:sz w:val="28"/>
        </w:rPr>
        <w:t xml:space="preserve"> </w:t>
      </w:r>
    </w:p>
    <w:p w14:paraId="4149C58A" w14:textId="77777777" w:rsidR="0015182C" w:rsidRDefault="0015182C" w:rsidP="0015182C">
      <w:pPr>
        <w:spacing w:after="276" w:line="259" w:lineRule="auto"/>
        <w:ind w:left="0" w:right="128" w:firstLine="0"/>
        <w:jc w:val="center"/>
      </w:pPr>
      <w:r>
        <w:rPr>
          <w:b/>
        </w:rPr>
        <w:t xml:space="preserve"> </w:t>
      </w:r>
    </w:p>
    <w:p w14:paraId="462C2077" w14:textId="77777777" w:rsidR="0015182C" w:rsidRDefault="0015182C" w:rsidP="0015182C">
      <w:pPr>
        <w:spacing w:after="318" w:line="259" w:lineRule="auto"/>
        <w:ind w:left="0" w:firstLine="0"/>
        <w:jc w:val="left"/>
      </w:pPr>
      <w:r>
        <w:rPr>
          <w:b/>
        </w:rPr>
        <w:t xml:space="preserve"> </w:t>
      </w:r>
    </w:p>
    <w:p w14:paraId="25E64D33" w14:textId="6120AF0E" w:rsidR="0015182C" w:rsidRPr="0015182C" w:rsidRDefault="0015182C" w:rsidP="0015182C">
      <w:pPr>
        <w:spacing w:after="315" w:line="259" w:lineRule="auto"/>
        <w:ind w:right="193"/>
        <w:jc w:val="center"/>
        <w:rPr>
          <w:b/>
          <w:bCs/>
        </w:rPr>
      </w:pPr>
      <w:r>
        <w:rPr>
          <w:b/>
        </w:rPr>
        <w:t>Дипломски труд:</w:t>
      </w:r>
    </w:p>
    <w:p w14:paraId="339694BE" w14:textId="11637FC7" w:rsidR="0015182C" w:rsidRPr="0015182C" w:rsidRDefault="0015182C" w:rsidP="0015182C">
      <w:pPr>
        <w:spacing w:after="160" w:line="259" w:lineRule="auto"/>
        <w:ind w:left="0" w:firstLine="0"/>
        <w:jc w:val="center"/>
        <w:rPr>
          <w:b/>
          <w:bCs/>
        </w:rPr>
      </w:pPr>
      <w:r w:rsidRPr="0015182C">
        <w:rPr>
          <w:rStyle w:val="ui-provider"/>
          <w:b/>
          <w:bCs/>
        </w:rPr>
        <w:t>Апликација за центар за обуки за професионално усовршување</w:t>
      </w:r>
    </w:p>
    <w:p w14:paraId="32D501E2" w14:textId="77777777" w:rsidR="0015182C" w:rsidRDefault="0015182C" w:rsidP="0015182C">
      <w:pPr>
        <w:spacing w:after="160" w:line="259" w:lineRule="auto"/>
        <w:ind w:left="0" w:right="128" w:firstLine="0"/>
        <w:jc w:val="center"/>
      </w:pPr>
      <w:r>
        <w:rPr>
          <w:b/>
        </w:rPr>
        <w:t xml:space="preserve"> </w:t>
      </w:r>
    </w:p>
    <w:p w14:paraId="30B6122B" w14:textId="77777777" w:rsidR="0015182C" w:rsidRDefault="0015182C" w:rsidP="0015182C">
      <w:pPr>
        <w:spacing w:after="160" w:line="259" w:lineRule="auto"/>
        <w:ind w:left="0" w:right="128" w:firstLine="0"/>
        <w:jc w:val="center"/>
      </w:pPr>
      <w:r>
        <w:rPr>
          <w:b/>
        </w:rPr>
        <w:t xml:space="preserve"> </w:t>
      </w:r>
    </w:p>
    <w:p w14:paraId="53E3D802" w14:textId="77777777" w:rsidR="0015182C" w:rsidRDefault="0015182C" w:rsidP="0015182C">
      <w:pPr>
        <w:spacing w:after="158" w:line="259" w:lineRule="auto"/>
        <w:ind w:left="0" w:right="128" w:firstLine="0"/>
        <w:jc w:val="center"/>
      </w:pPr>
      <w:r>
        <w:rPr>
          <w:b/>
        </w:rPr>
        <w:t xml:space="preserve"> </w:t>
      </w:r>
    </w:p>
    <w:p w14:paraId="66E29D24" w14:textId="77777777" w:rsidR="0015182C" w:rsidRDefault="0015182C" w:rsidP="0015182C">
      <w:pPr>
        <w:spacing w:after="199" w:line="259" w:lineRule="auto"/>
        <w:ind w:left="0" w:firstLine="0"/>
        <w:jc w:val="left"/>
      </w:pPr>
      <w:r>
        <w:rPr>
          <w:b/>
        </w:rPr>
        <w:t xml:space="preserve"> </w:t>
      </w:r>
    </w:p>
    <w:p w14:paraId="1EB354CF" w14:textId="77777777" w:rsidR="0015182C" w:rsidRDefault="0015182C" w:rsidP="0015182C">
      <w:pPr>
        <w:spacing w:after="315" w:line="259" w:lineRule="auto"/>
        <w:ind w:left="-5" w:right="179"/>
      </w:pPr>
      <w:r>
        <w:rPr>
          <w:b/>
        </w:rPr>
        <w:t xml:space="preserve">Ментор:                                                                                                             Кандидат: </w:t>
      </w:r>
    </w:p>
    <w:p w14:paraId="60C93DCC" w14:textId="5B75C879" w:rsidR="0015182C" w:rsidRDefault="0015182C" w:rsidP="0015182C">
      <w:pPr>
        <w:spacing w:after="139" w:line="259" w:lineRule="auto"/>
        <w:ind w:left="0" w:right="179" w:firstLine="0"/>
      </w:pPr>
      <w:r>
        <w:rPr>
          <w:b/>
        </w:rPr>
        <w:t>проф. д-р Цвета Мартиновска Банде                                         Андреј Стоилов</w:t>
      </w:r>
    </w:p>
    <w:p w14:paraId="2354A895" w14:textId="23ADD009" w:rsidR="0015182C" w:rsidRDefault="0015182C" w:rsidP="0015182C">
      <w:pPr>
        <w:spacing w:after="276" w:line="259" w:lineRule="auto"/>
        <w:ind w:left="0" w:right="193" w:firstLine="0"/>
        <w:jc w:val="right"/>
      </w:pPr>
      <w:r>
        <w:rPr>
          <w:b/>
        </w:rPr>
        <w:t>102193</w:t>
      </w:r>
    </w:p>
    <w:p w14:paraId="01D41E12" w14:textId="77777777" w:rsidR="0015182C" w:rsidRDefault="0015182C" w:rsidP="0015182C">
      <w:pPr>
        <w:spacing w:after="317" w:line="259" w:lineRule="auto"/>
        <w:ind w:left="0" w:firstLine="0"/>
        <w:jc w:val="left"/>
      </w:pPr>
      <w:r>
        <w:rPr>
          <w:b/>
        </w:rPr>
        <w:t xml:space="preserve"> </w:t>
      </w:r>
    </w:p>
    <w:p w14:paraId="41924605" w14:textId="7FBF50A2" w:rsidR="0015182C" w:rsidRDefault="0015182C" w:rsidP="0015182C">
      <w:pPr>
        <w:spacing w:after="315" w:line="259" w:lineRule="auto"/>
        <w:ind w:right="200"/>
        <w:jc w:val="center"/>
      </w:pPr>
      <w:r>
        <w:rPr>
          <w:b/>
        </w:rPr>
        <w:t xml:space="preserve">Штип, </w:t>
      </w:r>
      <w:r w:rsidR="00C37BC6">
        <w:rPr>
          <w:b/>
        </w:rPr>
        <w:t xml:space="preserve">Октомври </w:t>
      </w:r>
      <w:r>
        <w:rPr>
          <w:b/>
        </w:rPr>
        <w:t xml:space="preserve">2023 </w:t>
      </w:r>
    </w:p>
    <w:p w14:paraId="4ED43290" w14:textId="77777777" w:rsidR="00DA253F" w:rsidRDefault="00DA253F"/>
    <w:p w14:paraId="1DE4F592" w14:textId="77777777" w:rsidR="0015182C" w:rsidRDefault="0015182C"/>
    <w:p w14:paraId="6955AC32" w14:textId="77777777" w:rsidR="0015182C" w:rsidRDefault="0015182C"/>
    <w:p w14:paraId="49A0EF78" w14:textId="77777777" w:rsidR="00BE12CC" w:rsidRDefault="00BE12CC" w:rsidP="00BE12CC">
      <w:pPr>
        <w:spacing w:after="242" w:line="259" w:lineRule="auto"/>
        <w:ind w:right="193"/>
        <w:jc w:val="center"/>
      </w:pPr>
      <w:r>
        <w:rPr>
          <w:b/>
        </w:rPr>
        <w:lastRenderedPageBreak/>
        <w:t xml:space="preserve">Содржина </w:t>
      </w:r>
    </w:p>
    <w:p w14:paraId="3E0FBCF7" w14:textId="77777777" w:rsidR="00BE12CC" w:rsidRDefault="00BE12CC" w:rsidP="00BE12CC">
      <w:pPr>
        <w:spacing w:after="119" w:line="259" w:lineRule="auto"/>
        <w:ind w:left="0" w:firstLine="0"/>
        <w:jc w:val="left"/>
      </w:pPr>
      <w:r>
        <w:rPr>
          <w:color w:val="2E74B5"/>
        </w:rPr>
        <w:t xml:space="preserve"> </w:t>
      </w:r>
    </w:p>
    <w:sdt>
      <w:sdtPr>
        <w:id w:val="-1845931218"/>
        <w:docPartObj>
          <w:docPartGallery w:val="Table of Contents"/>
        </w:docPartObj>
      </w:sdtPr>
      <w:sdtEndPr/>
      <w:sdtContent>
        <w:p w14:paraId="54588EEF" w14:textId="55CD5BDB" w:rsidR="00481A74" w:rsidRDefault="00BE12CC">
          <w:pPr>
            <w:pStyle w:val="TOC2"/>
            <w:tabs>
              <w:tab w:val="left" w:pos="880"/>
              <w:tab w:val="right" w:leader="dot" w:pos="9016"/>
            </w:tabs>
            <w:rPr>
              <w:rFonts w:asciiTheme="minorHAnsi" w:eastAsiaTheme="minorEastAsia" w:hAnsiTheme="minorHAnsi" w:cstheme="minorBidi"/>
              <w:noProof/>
              <w:color w:val="auto"/>
              <w:sz w:val="22"/>
            </w:rPr>
          </w:pPr>
          <w:r>
            <w:fldChar w:fldCharType="begin"/>
          </w:r>
          <w:r>
            <w:instrText xml:space="preserve"> TOC \o "1-2" \h \z \u </w:instrText>
          </w:r>
          <w:r>
            <w:fldChar w:fldCharType="separate"/>
          </w:r>
          <w:hyperlink w:anchor="_Toc146958071" w:history="1">
            <w:r w:rsidR="00481A74" w:rsidRPr="005C557E">
              <w:rPr>
                <w:rStyle w:val="Hyperlink"/>
                <w:bCs/>
                <w:noProof/>
              </w:rPr>
              <w:t>1.1.</w:t>
            </w:r>
            <w:r w:rsidR="00481A74">
              <w:rPr>
                <w:rFonts w:asciiTheme="minorHAnsi" w:eastAsiaTheme="minorEastAsia" w:hAnsiTheme="minorHAnsi" w:cstheme="minorBidi"/>
                <w:noProof/>
                <w:color w:val="auto"/>
                <w:sz w:val="22"/>
              </w:rPr>
              <w:tab/>
            </w:r>
            <w:r w:rsidR="00481A74" w:rsidRPr="005C557E">
              <w:rPr>
                <w:rStyle w:val="Hyperlink"/>
                <w:noProof/>
              </w:rPr>
              <w:t>Апстракт</w:t>
            </w:r>
            <w:r w:rsidR="00481A74">
              <w:rPr>
                <w:noProof/>
                <w:webHidden/>
              </w:rPr>
              <w:tab/>
            </w:r>
            <w:r w:rsidR="00481A74">
              <w:rPr>
                <w:noProof/>
                <w:webHidden/>
              </w:rPr>
              <w:fldChar w:fldCharType="begin"/>
            </w:r>
            <w:r w:rsidR="00481A74">
              <w:rPr>
                <w:noProof/>
                <w:webHidden/>
              </w:rPr>
              <w:instrText xml:space="preserve"> PAGEREF _Toc146958071 \h </w:instrText>
            </w:r>
            <w:r w:rsidR="00481A74">
              <w:rPr>
                <w:noProof/>
                <w:webHidden/>
              </w:rPr>
            </w:r>
            <w:r w:rsidR="00481A74">
              <w:rPr>
                <w:noProof/>
                <w:webHidden/>
              </w:rPr>
              <w:fldChar w:fldCharType="separate"/>
            </w:r>
            <w:r w:rsidR="00481A74">
              <w:rPr>
                <w:noProof/>
                <w:webHidden/>
              </w:rPr>
              <w:t>4</w:t>
            </w:r>
            <w:r w:rsidR="00481A74">
              <w:rPr>
                <w:noProof/>
                <w:webHidden/>
              </w:rPr>
              <w:fldChar w:fldCharType="end"/>
            </w:r>
          </w:hyperlink>
        </w:p>
        <w:p w14:paraId="647037AC" w14:textId="0D269B4A" w:rsidR="00481A74" w:rsidRDefault="00C37BC6">
          <w:pPr>
            <w:pStyle w:val="TOC1"/>
            <w:tabs>
              <w:tab w:val="left" w:pos="440"/>
              <w:tab w:val="right" w:leader="dot" w:pos="9016"/>
            </w:tabs>
            <w:rPr>
              <w:rFonts w:asciiTheme="minorHAnsi" w:eastAsiaTheme="minorEastAsia" w:hAnsiTheme="minorHAnsi" w:cstheme="minorBidi"/>
              <w:noProof/>
              <w:color w:val="auto"/>
              <w:sz w:val="22"/>
            </w:rPr>
          </w:pPr>
          <w:hyperlink w:anchor="_Toc146958072" w:history="1">
            <w:r w:rsidR="00481A74" w:rsidRPr="005C557E">
              <w:rPr>
                <w:rStyle w:val="Hyperlink"/>
                <w:bCs/>
                <w:noProof/>
              </w:rPr>
              <w:t>2.</w:t>
            </w:r>
            <w:r w:rsidR="00481A74">
              <w:rPr>
                <w:rFonts w:asciiTheme="minorHAnsi" w:eastAsiaTheme="minorEastAsia" w:hAnsiTheme="minorHAnsi" w:cstheme="minorBidi"/>
                <w:noProof/>
                <w:color w:val="auto"/>
                <w:sz w:val="22"/>
              </w:rPr>
              <w:tab/>
            </w:r>
            <w:r w:rsidR="00481A74" w:rsidRPr="005C557E">
              <w:rPr>
                <w:rStyle w:val="Hyperlink"/>
                <w:noProof/>
              </w:rPr>
              <w:t>Вовед</w:t>
            </w:r>
            <w:r w:rsidR="00481A74">
              <w:rPr>
                <w:noProof/>
                <w:webHidden/>
              </w:rPr>
              <w:tab/>
            </w:r>
            <w:r w:rsidR="00481A74">
              <w:rPr>
                <w:noProof/>
                <w:webHidden/>
              </w:rPr>
              <w:fldChar w:fldCharType="begin"/>
            </w:r>
            <w:r w:rsidR="00481A74">
              <w:rPr>
                <w:noProof/>
                <w:webHidden/>
              </w:rPr>
              <w:instrText xml:space="preserve"> PAGEREF _Toc146958072 \h </w:instrText>
            </w:r>
            <w:r w:rsidR="00481A74">
              <w:rPr>
                <w:noProof/>
                <w:webHidden/>
              </w:rPr>
            </w:r>
            <w:r w:rsidR="00481A74">
              <w:rPr>
                <w:noProof/>
                <w:webHidden/>
              </w:rPr>
              <w:fldChar w:fldCharType="separate"/>
            </w:r>
            <w:r w:rsidR="00481A74">
              <w:rPr>
                <w:noProof/>
                <w:webHidden/>
              </w:rPr>
              <w:t>5</w:t>
            </w:r>
            <w:r w:rsidR="00481A74">
              <w:rPr>
                <w:noProof/>
                <w:webHidden/>
              </w:rPr>
              <w:fldChar w:fldCharType="end"/>
            </w:r>
          </w:hyperlink>
        </w:p>
        <w:p w14:paraId="40149AF3" w14:textId="12DCEC9F" w:rsidR="00481A74" w:rsidRDefault="00C37BC6">
          <w:pPr>
            <w:pStyle w:val="TOC2"/>
            <w:tabs>
              <w:tab w:val="left" w:pos="880"/>
              <w:tab w:val="right" w:leader="dot" w:pos="9016"/>
            </w:tabs>
            <w:rPr>
              <w:rFonts w:asciiTheme="minorHAnsi" w:eastAsiaTheme="minorEastAsia" w:hAnsiTheme="minorHAnsi" w:cstheme="minorBidi"/>
              <w:noProof/>
              <w:color w:val="auto"/>
              <w:sz w:val="22"/>
            </w:rPr>
          </w:pPr>
          <w:hyperlink w:anchor="_Toc146958073" w:history="1">
            <w:r w:rsidR="00481A74" w:rsidRPr="005C557E">
              <w:rPr>
                <w:rStyle w:val="Hyperlink"/>
                <w:bCs/>
                <w:noProof/>
              </w:rPr>
              <w:t>2.1.</w:t>
            </w:r>
            <w:r w:rsidR="00481A74">
              <w:rPr>
                <w:rFonts w:asciiTheme="minorHAnsi" w:eastAsiaTheme="minorEastAsia" w:hAnsiTheme="minorHAnsi" w:cstheme="minorBidi"/>
                <w:noProof/>
                <w:color w:val="auto"/>
                <w:sz w:val="22"/>
              </w:rPr>
              <w:tab/>
            </w:r>
            <w:r w:rsidR="00481A74" w:rsidRPr="005C557E">
              <w:rPr>
                <w:rStyle w:val="Hyperlink"/>
                <w:noProof/>
              </w:rPr>
              <w:t>Цел на овој документ</w:t>
            </w:r>
            <w:r w:rsidR="00481A74">
              <w:rPr>
                <w:noProof/>
                <w:webHidden/>
              </w:rPr>
              <w:tab/>
            </w:r>
            <w:r w:rsidR="00481A74">
              <w:rPr>
                <w:noProof/>
                <w:webHidden/>
              </w:rPr>
              <w:fldChar w:fldCharType="begin"/>
            </w:r>
            <w:r w:rsidR="00481A74">
              <w:rPr>
                <w:noProof/>
                <w:webHidden/>
              </w:rPr>
              <w:instrText xml:space="preserve"> PAGEREF _Toc146958073 \h </w:instrText>
            </w:r>
            <w:r w:rsidR="00481A74">
              <w:rPr>
                <w:noProof/>
                <w:webHidden/>
              </w:rPr>
            </w:r>
            <w:r w:rsidR="00481A74">
              <w:rPr>
                <w:noProof/>
                <w:webHidden/>
              </w:rPr>
              <w:fldChar w:fldCharType="separate"/>
            </w:r>
            <w:r w:rsidR="00481A74">
              <w:rPr>
                <w:noProof/>
                <w:webHidden/>
              </w:rPr>
              <w:t>6</w:t>
            </w:r>
            <w:r w:rsidR="00481A74">
              <w:rPr>
                <w:noProof/>
                <w:webHidden/>
              </w:rPr>
              <w:fldChar w:fldCharType="end"/>
            </w:r>
          </w:hyperlink>
        </w:p>
        <w:p w14:paraId="71893178" w14:textId="27765C16" w:rsidR="00481A74" w:rsidRDefault="00C37BC6">
          <w:pPr>
            <w:pStyle w:val="TOC2"/>
            <w:tabs>
              <w:tab w:val="left" w:pos="880"/>
              <w:tab w:val="right" w:leader="dot" w:pos="9016"/>
            </w:tabs>
            <w:rPr>
              <w:rFonts w:asciiTheme="minorHAnsi" w:eastAsiaTheme="minorEastAsia" w:hAnsiTheme="minorHAnsi" w:cstheme="minorBidi"/>
              <w:noProof/>
              <w:color w:val="auto"/>
              <w:sz w:val="22"/>
            </w:rPr>
          </w:pPr>
          <w:hyperlink w:anchor="_Toc146958074" w:history="1">
            <w:r w:rsidR="00481A74" w:rsidRPr="005C557E">
              <w:rPr>
                <w:rStyle w:val="Hyperlink"/>
                <w:bCs/>
                <w:noProof/>
              </w:rPr>
              <w:t>2.2.</w:t>
            </w:r>
            <w:r w:rsidR="00481A74">
              <w:rPr>
                <w:rFonts w:asciiTheme="minorHAnsi" w:eastAsiaTheme="minorEastAsia" w:hAnsiTheme="minorHAnsi" w:cstheme="minorBidi"/>
                <w:noProof/>
                <w:color w:val="auto"/>
                <w:sz w:val="22"/>
              </w:rPr>
              <w:tab/>
            </w:r>
            <w:r w:rsidR="00481A74" w:rsidRPr="005C557E">
              <w:rPr>
                <w:rStyle w:val="Hyperlink"/>
                <w:noProof/>
              </w:rPr>
              <w:t>Мотивација за изработка на проектот</w:t>
            </w:r>
            <w:r w:rsidR="00481A74">
              <w:rPr>
                <w:noProof/>
                <w:webHidden/>
              </w:rPr>
              <w:tab/>
            </w:r>
            <w:r w:rsidR="00481A74">
              <w:rPr>
                <w:noProof/>
                <w:webHidden/>
              </w:rPr>
              <w:fldChar w:fldCharType="begin"/>
            </w:r>
            <w:r w:rsidR="00481A74">
              <w:rPr>
                <w:noProof/>
                <w:webHidden/>
              </w:rPr>
              <w:instrText xml:space="preserve"> PAGEREF _Toc146958074 \h </w:instrText>
            </w:r>
            <w:r w:rsidR="00481A74">
              <w:rPr>
                <w:noProof/>
                <w:webHidden/>
              </w:rPr>
            </w:r>
            <w:r w:rsidR="00481A74">
              <w:rPr>
                <w:noProof/>
                <w:webHidden/>
              </w:rPr>
              <w:fldChar w:fldCharType="separate"/>
            </w:r>
            <w:r w:rsidR="00481A74">
              <w:rPr>
                <w:noProof/>
                <w:webHidden/>
              </w:rPr>
              <w:t>6</w:t>
            </w:r>
            <w:r w:rsidR="00481A74">
              <w:rPr>
                <w:noProof/>
                <w:webHidden/>
              </w:rPr>
              <w:fldChar w:fldCharType="end"/>
            </w:r>
          </w:hyperlink>
        </w:p>
        <w:p w14:paraId="373BB697" w14:textId="7B9D51A0" w:rsidR="00481A74" w:rsidRDefault="00C37BC6">
          <w:pPr>
            <w:pStyle w:val="TOC2"/>
            <w:tabs>
              <w:tab w:val="left" w:pos="880"/>
              <w:tab w:val="right" w:leader="dot" w:pos="9016"/>
            </w:tabs>
            <w:rPr>
              <w:rFonts w:asciiTheme="minorHAnsi" w:eastAsiaTheme="minorEastAsia" w:hAnsiTheme="minorHAnsi" w:cstheme="minorBidi"/>
              <w:noProof/>
              <w:color w:val="auto"/>
              <w:sz w:val="22"/>
            </w:rPr>
          </w:pPr>
          <w:hyperlink w:anchor="_Toc146958075" w:history="1">
            <w:r w:rsidR="00481A74" w:rsidRPr="005C557E">
              <w:rPr>
                <w:rStyle w:val="Hyperlink"/>
                <w:bCs/>
                <w:noProof/>
              </w:rPr>
              <w:t>2.3.</w:t>
            </w:r>
            <w:r w:rsidR="00481A74">
              <w:rPr>
                <w:rFonts w:asciiTheme="minorHAnsi" w:eastAsiaTheme="minorEastAsia" w:hAnsiTheme="minorHAnsi" w:cstheme="minorBidi"/>
                <w:noProof/>
                <w:color w:val="auto"/>
                <w:sz w:val="22"/>
              </w:rPr>
              <w:tab/>
            </w:r>
            <w:r w:rsidR="00481A74" w:rsidRPr="005C557E">
              <w:rPr>
                <w:rStyle w:val="Hyperlink"/>
                <w:noProof/>
              </w:rPr>
              <w:t>Краток опис на проектот</w:t>
            </w:r>
            <w:r w:rsidR="00481A74">
              <w:rPr>
                <w:noProof/>
                <w:webHidden/>
              </w:rPr>
              <w:tab/>
            </w:r>
            <w:r w:rsidR="00481A74">
              <w:rPr>
                <w:noProof/>
                <w:webHidden/>
              </w:rPr>
              <w:fldChar w:fldCharType="begin"/>
            </w:r>
            <w:r w:rsidR="00481A74">
              <w:rPr>
                <w:noProof/>
                <w:webHidden/>
              </w:rPr>
              <w:instrText xml:space="preserve"> PAGEREF _Toc146958075 \h </w:instrText>
            </w:r>
            <w:r w:rsidR="00481A74">
              <w:rPr>
                <w:noProof/>
                <w:webHidden/>
              </w:rPr>
            </w:r>
            <w:r w:rsidR="00481A74">
              <w:rPr>
                <w:noProof/>
                <w:webHidden/>
              </w:rPr>
              <w:fldChar w:fldCharType="separate"/>
            </w:r>
            <w:r w:rsidR="00481A74">
              <w:rPr>
                <w:noProof/>
                <w:webHidden/>
              </w:rPr>
              <w:t>6</w:t>
            </w:r>
            <w:r w:rsidR="00481A74">
              <w:rPr>
                <w:noProof/>
                <w:webHidden/>
              </w:rPr>
              <w:fldChar w:fldCharType="end"/>
            </w:r>
          </w:hyperlink>
        </w:p>
        <w:p w14:paraId="08D88B36" w14:textId="07DCA2C6" w:rsidR="00481A74" w:rsidRDefault="00C37BC6">
          <w:pPr>
            <w:pStyle w:val="TOC1"/>
            <w:tabs>
              <w:tab w:val="left" w:pos="440"/>
              <w:tab w:val="right" w:leader="dot" w:pos="9016"/>
            </w:tabs>
            <w:rPr>
              <w:rFonts w:asciiTheme="minorHAnsi" w:eastAsiaTheme="minorEastAsia" w:hAnsiTheme="minorHAnsi" w:cstheme="minorBidi"/>
              <w:noProof/>
              <w:color w:val="auto"/>
              <w:sz w:val="22"/>
            </w:rPr>
          </w:pPr>
          <w:hyperlink w:anchor="_Toc146958076" w:history="1">
            <w:r w:rsidR="00481A74" w:rsidRPr="005C557E">
              <w:rPr>
                <w:rStyle w:val="Hyperlink"/>
                <w:bCs/>
                <w:noProof/>
              </w:rPr>
              <w:t>3.</w:t>
            </w:r>
            <w:r w:rsidR="00481A74">
              <w:rPr>
                <w:rFonts w:asciiTheme="minorHAnsi" w:eastAsiaTheme="minorEastAsia" w:hAnsiTheme="minorHAnsi" w:cstheme="minorBidi"/>
                <w:noProof/>
                <w:color w:val="auto"/>
                <w:sz w:val="22"/>
              </w:rPr>
              <w:tab/>
            </w:r>
            <w:r w:rsidR="00481A74" w:rsidRPr="005C557E">
              <w:rPr>
                <w:rStyle w:val="Hyperlink"/>
                <w:noProof/>
              </w:rPr>
              <w:t>Дизајн процес</w:t>
            </w:r>
            <w:r w:rsidR="00481A74">
              <w:rPr>
                <w:noProof/>
                <w:webHidden/>
              </w:rPr>
              <w:tab/>
            </w:r>
            <w:r w:rsidR="00481A74">
              <w:rPr>
                <w:noProof/>
                <w:webHidden/>
              </w:rPr>
              <w:fldChar w:fldCharType="begin"/>
            </w:r>
            <w:r w:rsidR="00481A74">
              <w:rPr>
                <w:noProof/>
                <w:webHidden/>
              </w:rPr>
              <w:instrText xml:space="preserve"> PAGEREF _Toc146958076 \h </w:instrText>
            </w:r>
            <w:r w:rsidR="00481A74">
              <w:rPr>
                <w:noProof/>
                <w:webHidden/>
              </w:rPr>
            </w:r>
            <w:r w:rsidR="00481A74">
              <w:rPr>
                <w:noProof/>
                <w:webHidden/>
              </w:rPr>
              <w:fldChar w:fldCharType="separate"/>
            </w:r>
            <w:r w:rsidR="00481A74">
              <w:rPr>
                <w:noProof/>
                <w:webHidden/>
              </w:rPr>
              <w:t>9</w:t>
            </w:r>
            <w:r w:rsidR="00481A74">
              <w:rPr>
                <w:noProof/>
                <w:webHidden/>
              </w:rPr>
              <w:fldChar w:fldCharType="end"/>
            </w:r>
          </w:hyperlink>
        </w:p>
        <w:p w14:paraId="76614D9D" w14:textId="0FA65740" w:rsidR="00481A74" w:rsidRDefault="00C37BC6">
          <w:pPr>
            <w:pStyle w:val="TOC2"/>
            <w:tabs>
              <w:tab w:val="left" w:pos="880"/>
              <w:tab w:val="right" w:leader="dot" w:pos="9016"/>
            </w:tabs>
            <w:rPr>
              <w:rFonts w:asciiTheme="minorHAnsi" w:eastAsiaTheme="minorEastAsia" w:hAnsiTheme="minorHAnsi" w:cstheme="minorBidi"/>
              <w:noProof/>
              <w:color w:val="auto"/>
              <w:sz w:val="22"/>
            </w:rPr>
          </w:pPr>
          <w:hyperlink w:anchor="_Toc146958077" w:history="1">
            <w:r w:rsidR="00481A74" w:rsidRPr="005C557E">
              <w:rPr>
                <w:rStyle w:val="Hyperlink"/>
                <w:bCs/>
                <w:noProof/>
              </w:rPr>
              <w:t>3.1.</w:t>
            </w:r>
            <w:r w:rsidR="00481A74">
              <w:rPr>
                <w:rFonts w:asciiTheme="minorHAnsi" w:eastAsiaTheme="minorEastAsia" w:hAnsiTheme="minorHAnsi" w:cstheme="minorBidi"/>
                <w:noProof/>
                <w:color w:val="auto"/>
                <w:sz w:val="22"/>
              </w:rPr>
              <w:tab/>
            </w:r>
            <w:r w:rsidR="00481A74" w:rsidRPr="005C557E">
              <w:rPr>
                <w:rStyle w:val="Hyperlink"/>
                <w:noProof/>
              </w:rPr>
              <w:t xml:space="preserve">Вовед во </w:t>
            </w:r>
            <w:r w:rsidR="00481A74" w:rsidRPr="005C557E">
              <w:rPr>
                <w:rStyle w:val="Hyperlink"/>
                <w:noProof/>
                <w:lang w:val="en-US"/>
              </w:rPr>
              <w:t>Microsoft Visual Studio</w:t>
            </w:r>
            <w:r w:rsidR="00481A74">
              <w:rPr>
                <w:noProof/>
                <w:webHidden/>
              </w:rPr>
              <w:tab/>
            </w:r>
            <w:r w:rsidR="00481A74">
              <w:rPr>
                <w:noProof/>
                <w:webHidden/>
              </w:rPr>
              <w:fldChar w:fldCharType="begin"/>
            </w:r>
            <w:r w:rsidR="00481A74">
              <w:rPr>
                <w:noProof/>
                <w:webHidden/>
              </w:rPr>
              <w:instrText xml:space="preserve"> PAGEREF _Toc146958077 \h </w:instrText>
            </w:r>
            <w:r w:rsidR="00481A74">
              <w:rPr>
                <w:noProof/>
                <w:webHidden/>
              </w:rPr>
            </w:r>
            <w:r w:rsidR="00481A74">
              <w:rPr>
                <w:noProof/>
                <w:webHidden/>
              </w:rPr>
              <w:fldChar w:fldCharType="separate"/>
            </w:r>
            <w:r w:rsidR="00481A74">
              <w:rPr>
                <w:noProof/>
                <w:webHidden/>
              </w:rPr>
              <w:t>10</w:t>
            </w:r>
            <w:r w:rsidR="00481A74">
              <w:rPr>
                <w:noProof/>
                <w:webHidden/>
              </w:rPr>
              <w:fldChar w:fldCharType="end"/>
            </w:r>
          </w:hyperlink>
        </w:p>
        <w:p w14:paraId="0DEB6651" w14:textId="76ED978A" w:rsidR="00481A74" w:rsidRDefault="00C37BC6">
          <w:pPr>
            <w:pStyle w:val="TOC1"/>
            <w:tabs>
              <w:tab w:val="right" w:leader="dot" w:pos="9016"/>
            </w:tabs>
            <w:rPr>
              <w:rFonts w:asciiTheme="minorHAnsi" w:eastAsiaTheme="minorEastAsia" w:hAnsiTheme="minorHAnsi" w:cstheme="minorBidi"/>
              <w:noProof/>
              <w:color w:val="auto"/>
              <w:sz w:val="22"/>
            </w:rPr>
          </w:pPr>
          <w:hyperlink w:anchor="_Toc146958078" w:history="1">
            <w:r w:rsidR="00481A74" w:rsidRPr="005C557E">
              <w:rPr>
                <w:rStyle w:val="Hyperlink"/>
                <w:noProof/>
              </w:rPr>
              <w:t>Организација и структура на апликацијата</w:t>
            </w:r>
            <w:r w:rsidR="00481A74">
              <w:rPr>
                <w:noProof/>
                <w:webHidden/>
              </w:rPr>
              <w:tab/>
            </w:r>
            <w:r w:rsidR="00481A74">
              <w:rPr>
                <w:noProof/>
                <w:webHidden/>
              </w:rPr>
              <w:fldChar w:fldCharType="begin"/>
            </w:r>
            <w:r w:rsidR="00481A74">
              <w:rPr>
                <w:noProof/>
                <w:webHidden/>
              </w:rPr>
              <w:instrText xml:space="preserve"> PAGEREF _Toc146958078 \h </w:instrText>
            </w:r>
            <w:r w:rsidR="00481A74">
              <w:rPr>
                <w:noProof/>
                <w:webHidden/>
              </w:rPr>
            </w:r>
            <w:r w:rsidR="00481A74">
              <w:rPr>
                <w:noProof/>
                <w:webHidden/>
              </w:rPr>
              <w:fldChar w:fldCharType="separate"/>
            </w:r>
            <w:r w:rsidR="00481A74">
              <w:rPr>
                <w:noProof/>
                <w:webHidden/>
              </w:rPr>
              <w:t>14</w:t>
            </w:r>
            <w:r w:rsidR="00481A74">
              <w:rPr>
                <w:noProof/>
                <w:webHidden/>
              </w:rPr>
              <w:fldChar w:fldCharType="end"/>
            </w:r>
          </w:hyperlink>
        </w:p>
        <w:p w14:paraId="1AC0E2A8" w14:textId="1B3969E9" w:rsidR="00481A74" w:rsidRDefault="00C37BC6">
          <w:pPr>
            <w:pStyle w:val="TOC1"/>
            <w:tabs>
              <w:tab w:val="left" w:pos="440"/>
              <w:tab w:val="right" w:leader="dot" w:pos="9016"/>
            </w:tabs>
            <w:rPr>
              <w:rFonts w:asciiTheme="minorHAnsi" w:eastAsiaTheme="minorEastAsia" w:hAnsiTheme="minorHAnsi" w:cstheme="minorBidi"/>
              <w:noProof/>
              <w:color w:val="auto"/>
              <w:sz w:val="22"/>
            </w:rPr>
          </w:pPr>
          <w:hyperlink w:anchor="_Toc146958079" w:history="1">
            <w:r w:rsidR="00481A74" w:rsidRPr="005C557E">
              <w:rPr>
                <w:rStyle w:val="Hyperlink"/>
                <w:bCs/>
                <w:noProof/>
                <w:lang w:val="en-US"/>
              </w:rPr>
              <w:t>4.</w:t>
            </w:r>
            <w:r w:rsidR="00481A74">
              <w:rPr>
                <w:rFonts w:asciiTheme="minorHAnsi" w:eastAsiaTheme="minorEastAsia" w:hAnsiTheme="minorHAnsi" w:cstheme="minorBidi"/>
                <w:noProof/>
                <w:color w:val="auto"/>
                <w:sz w:val="22"/>
              </w:rPr>
              <w:tab/>
            </w:r>
            <w:r w:rsidR="00481A74" w:rsidRPr="005C557E">
              <w:rPr>
                <w:rStyle w:val="Hyperlink"/>
                <w:noProof/>
              </w:rPr>
              <w:t>Најава во апликацијата (</w:t>
            </w:r>
            <w:r w:rsidR="00481A74" w:rsidRPr="005C557E">
              <w:rPr>
                <w:rStyle w:val="Hyperlink"/>
                <w:noProof/>
                <w:lang w:val="en-US"/>
              </w:rPr>
              <w:t>Login)</w:t>
            </w:r>
            <w:r w:rsidR="00481A74">
              <w:rPr>
                <w:noProof/>
                <w:webHidden/>
              </w:rPr>
              <w:tab/>
            </w:r>
            <w:r w:rsidR="00481A74">
              <w:rPr>
                <w:noProof/>
                <w:webHidden/>
              </w:rPr>
              <w:fldChar w:fldCharType="begin"/>
            </w:r>
            <w:r w:rsidR="00481A74">
              <w:rPr>
                <w:noProof/>
                <w:webHidden/>
              </w:rPr>
              <w:instrText xml:space="preserve"> PAGEREF _Toc146958079 \h </w:instrText>
            </w:r>
            <w:r w:rsidR="00481A74">
              <w:rPr>
                <w:noProof/>
                <w:webHidden/>
              </w:rPr>
            </w:r>
            <w:r w:rsidR="00481A74">
              <w:rPr>
                <w:noProof/>
                <w:webHidden/>
              </w:rPr>
              <w:fldChar w:fldCharType="separate"/>
            </w:r>
            <w:r w:rsidR="00481A74">
              <w:rPr>
                <w:noProof/>
                <w:webHidden/>
              </w:rPr>
              <w:t>14</w:t>
            </w:r>
            <w:r w:rsidR="00481A74">
              <w:rPr>
                <w:noProof/>
                <w:webHidden/>
              </w:rPr>
              <w:fldChar w:fldCharType="end"/>
            </w:r>
          </w:hyperlink>
        </w:p>
        <w:p w14:paraId="74C40777" w14:textId="7297CABF" w:rsidR="00481A74" w:rsidRDefault="00C37BC6">
          <w:pPr>
            <w:pStyle w:val="TOC2"/>
            <w:tabs>
              <w:tab w:val="left" w:pos="880"/>
              <w:tab w:val="right" w:leader="dot" w:pos="9016"/>
            </w:tabs>
            <w:rPr>
              <w:rFonts w:asciiTheme="minorHAnsi" w:eastAsiaTheme="minorEastAsia" w:hAnsiTheme="minorHAnsi" w:cstheme="minorBidi"/>
              <w:noProof/>
              <w:color w:val="auto"/>
              <w:sz w:val="22"/>
            </w:rPr>
          </w:pPr>
          <w:hyperlink w:anchor="_Toc146958080" w:history="1">
            <w:r w:rsidR="00481A74" w:rsidRPr="005C557E">
              <w:rPr>
                <w:rStyle w:val="Hyperlink"/>
                <w:bCs/>
                <w:noProof/>
                <w:lang w:val="en-US"/>
              </w:rPr>
              <w:t>4.1.</w:t>
            </w:r>
            <w:r w:rsidR="00481A74">
              <w:rPr>
                <w:rFonts w:asciiTheme="minorHAnsi" w:eastAsiaTheme="minorEastAsia" w:hAnsiTheme="minorHAnsi" w:cstheme="minorBidi"/>
                <w:noProof/>
                <w:color w:val="auto"/>
                <w:sz w:val="22"/>
              </w:rPr>
              <w:tab/>
            </w:r>
            <w:r w:rsidR="00481A74" w:rsidRPr="005C557E">
              <w:rPr>
                <w:rStyle w:val="Hyperlink"/>
                <w:noProof/>
              </w:rPr>
              <w:t>Почетна страна (</w:t>
            </w:r>
            <w:r w:rsidR="00481A74" w:rsidRPr="005C557E">
              <w:rPr>
                <w:rStyle w:val="Hyperlink"/>
                <w:noProof/>
                <w:lang w:val="en-US"/>
              </w:rPr>
              <w:t>Home Page)</w:t>
            </w:r>
            <w:r w:rsidR="00481A74">
              <w:rPr>
                <w:noProof/>
                <w:webHidden/>
              </w:rPr>
              <w:tab/>
            </w:r>
            <w:r w:rsidR="00481A74">
              <w:rPr>
                <w:noProof/>
                <w:webHidden/>
              </w:rPr>
              <w:fldChar w:fldCharType="begin"/>
            </w:r>
            <w:r w:rsidR="00481A74">
              <w:rPr>
                <w:noProof/>
                <w:webHidden/>
              </w:rPr>
              <w:instrText xml:space="preserve"> PAGEREF _Toc146958080 \h </w:instrText>
            </w:r>
            <w:r w:rsidR="00481A74">
              <w:rPr>
                <w:noProof/>
                <w:webHidden/>
              </w:rPr>
            </w:r>
            <w:r w:rsidR="00481A74">
              <w:rPr>
                <w:noProof/>
                <w:webHidden/>
              </w:rPr>
              <w:fldChar w:fldCharType="separate"/>
            </w:r>
            <w:r w:rsidR="00481A74">
              <w:rPr>
                <w:noProof/>
                <w:webHidden/>
              </w:rPr>
              <w:t>15</w:t>
            </w:r>
            <w:r w:rsidR="00481A74">
              <w:rPr>
                <w:noProof/>
                <w:webHidden/>
              </w:rPr>
              <w:fldChar w:fldCharType="end"/>
            </w:r>
          </w:hyperlink>
        </w:p>
        <w:p w14:paraId="1F5F6887" w14:textId="711CE7C7" w:rsidR="00481A74" w:rsidRDefault="00C37BC6">
          <w:pPr>
            <w:pStyle w:val="TOC2"/>
            <w:tabs>
              <w:tab w:val="left" w:pos="880"/>
              <w:tab w:val="right" w:leader="dot" w:pos="9016"/>
            </w:tabs>
            <w:rPr>
              <w:rFonts w:asciiTheme="minorHAnsi" w:eastAsiaTheme="minorEastAsia" w:hAnsiTheme="minorHAnsi" w:cstheme="minorBidi"/>
              <w:noProof/>
              <w:color w:val="auto"/>
              <w:sz w:val="22"/>
            </w:rPr>
          </w:pPr>
          <w:hyperlink w:anchor="_Toc146958081" w:history="1">
            <w:r w:rsidR="00481A74" w:rsidRPr="005C557E">
              <w:rPr>
                <w:rStyle w:val="Hyperlink"/>
                <w:bCs/>
                <w:noProof/>
              </w:rPr>
              <w:t>4.2.</w:t>
            </w:r>
            <w:r w:rsidR="00481A74">
              <w:rPr>
                <w:rFonts w:asciiTheme="minorHAnsi" w:eastAsiaTheme="minorEastAsia" w:hAnsiTheme="minorHAnsi" w:cstheme="minorBidi"/>
                <w:noProof/>
                <w:color w:val="auto"/>
                <w:sz w:val="22"/>
              </w:rPr>
              <w:tab/>
            </w:r>
            <w:r w:rsidR="00481A74" w:rsidRPr="005C557E">
              <w:rPr>
                <w:rStyle w:val="Hyperlink"/>
                <w:noProof/>
              </w:rPr>
              <w:t>Мени за менаџмент со клиенти</w:t>
            </w:r>
            <w:r w:rsidR="00481A74">
              <w:rPr>
                <w:noProof/>
                <w:webHidden/>
              </w:rPr>
              <w:tab/>
            </w:r>
            <w:r w:rsidR="00481A74">
              <w:rPr>
                <w:noProof/>
                <w:webHidden/>
              </w:rPr>
              <w:fldChar w:fldCharType="begin"/>
            </w:r>
            <w:r w:rsidR="00481A74">
              <w:rPr>
                <w:noProof/>
                <w:webHidden/>
              </w:rPr>
              <w:instrText xml:space="preserve"> PAGEREF _Toc146958081 \h </w:instrText>
            </w:r>
            <w:r w:rsidR="00481A74">
              <w:rPr>
                <w:noProof/>
                <w:webHidden/>
              </w:rPr>
            </w:r>
            <w:r w:rsidR="00481A74">
              <w:rPr>
                <w:noProof/>
                <w:webHidden/>
              </w:rPr>
              <w:fldChar w:fldCharType="separate"/>
            </w:r>
            <w:r w:rsidR="00481A74">
              <w:rPr>
                <w:noProof/>
                <w:webHidden/>
              </w:rPr>
              <w:t>15</w:t>
            </w:r>
            <w:r w:rsidR="00481A74">
              <w:rPr>
                <w:noProof/>
                <w:webHidden/>
              </w:rPr>
              <w:fldChar w:fldCharType="end"/>
            </w:r>
          </w:hyperlink>
        </w:p>
        <w:p w14:paraId="2A39C61B" w14:textId="7931868E" w:rsidR="00481A74" w:rsidRDefault="00C37BC6">
          <w:pPr>
            <w:pStyle w:val="TOC1"/>
            <w:tabs>
              <w:tab w:val="left" w:pos="660"/>
              <w:tab w:val="right" w:leader="dot" w:pos="9016"/>
            </w:tabs>
            <w:rPr>
              <w:rFonts w:asciiTheme="minorHAnsi" w:eastAsiaTheme="minorEastAsia" w:hAnsiTheme="minorHAnsi" w:cstheme="minorBidi"/>
              <w:noProof/>
              <w:color w:val="auto"/>
              <w:sz w:val="22"/>
            </w:rPr>
          </w:pPr>
          <w:hyperlink w:anchor="_Toc146958082" w:history="1">
            <w:r w:rsidR="00481A74" w:rsidRPr="005C557E">
              <w:rPr>
                <w:rStyle w:val="Hyperlink"/>
                <w:noProof/>
              </w:rPr>
              <w:t>4.3</w:t>
            </w:r>
            <w:r w:rsidR="00481A74">
              <w:rPr>
                <w:rFonts w:asciiTheme="minorHAnsi" w:eastAsiaTheme="minorEastAsia" w:hAnsiTheme="minorHAnsi" w:cstheme="minorBidi"/>
                <w:noProof/>
                <w:color w:val="auto"/>
                <w:sz w:val="22"/>
              </w:rPr>
              <w:tab/>
            </w:r>
            <w:r w:rsidR="00481A74" w:rsidRPr="005C557E">
              <w:rPr>
                <w:rStyle w:val="Hyperlink"/>
                <w:noProof/>
              </w:rPr>
              <w:t>Преглед и внес на присутство</w:t>
            </w:r>
            <w:r w:rsidR="00481A74">
              <w:rPr>
                <w:noProof/>
                <w:webHidden/>
              </w:rPr>
              <w:tab/>
            </w:r>
            <w:r w:rsidR="00481A74">
              <w:rPr>
                <w:noProof/>
                <w:webHidden/>
              </w:rPr>
              <w:fldChar w:fldCharType="begin"/>
            </w:r>
            <w:r w:rsidR="00481A74">
              <w:rPr>
                <w:noProof/>
                <w:webHidden/>
              </w:rPr>
              <w:instrText xml:space="preserve"> PAGEREF _Toc146958082 \h </w:instrText>
            </w:r>
            <w:r w:rsidR="00481A74">
              <w:rPr>
                <w:noProof/>
                <w:webHidden/>
              </w:rPr>
            </w:r>
            <w:r w:rsidR="00481A74">
              <w:rPr>
                <w:noProof/>
                <w:webHidden/>
              </w:rPr>
              <w:fldChar w:fldCharType="separate"/>
            </w:r>
            <w:r w:rsidR="00481A74">
              <w:rPr>
                <w:noProof/>
                <w:webHidden/>
              </w:rPr>
              <w:t>16</w:t>
            </w:r>
            <w:r w:rsidR="00481A74">
              <w:rPr>
                <w:noProof/>
                <w:webHidden/>
              </w:rPr>
              <w:fldChar w:fldCharType="end"/>
            </w:r>
          </w:hyperlink>
        </w:p>
        <w:p w14:paraId="0571C318" w14:textId="0D459B7F" w:rsidR="00481A74" w:rsidRDefault="00C37BC6">
          <w:pPr>
            <w:pStyle w:val="TOC1"/>
            <w:tabs>
              <w:tab w:val="right" w:leader="dot" w:pos="9016"/>
            </w:tabs>
            <w:rPr>
              <w:rFonts w:asciiTheme="minorHAnsi" w:eastAsiaTheme="minorEastAsia" w:hAnsiTheme="minorHAnsi" w:cstheme="minorBidi"/>
              <w:noProof/>
              <w:color w:val="auto"/>
              <w:sz w:val="22"/>
            </w:rPr>
          </w:pPr>
          <w:hyperlink w:anchor="_Toc146958083" w:history="1">
            <w:r w:rsidR="00481A74" w:rsidRPr="005C557E">
              <w:rPr>
                <w:rStyle w:val="Hyperlink"/>
                <w:noProof/>
                <w:lang w:val="en-US"/>
              </w:rPr>
              <w:t>4.4</w:t>
            </w:r>
            <w:r w:rsidR="00481A74" w:rsidRPr="005C557E">
              <w:rPr>
                <w:rStyle w:val="Hyperlink"/>
                <w:noProof/>
              </w:rPr>
              <w:t xml:space="preserve"> Генерирање и плаќање на трошок на клиент</w:t>
            </w:r>
            <w:r w:rsidR="00481A74">
              <w:rPr>
                <w:noProof/>
                <w:webHidden/>
              </w:rPr>
              <w:tab/>
            </w:r>
            <w:r w:rsidR="00481A74">
              <w:rPr>
                <w:noProof/>
                <w:webHidden/>
              </w:rPr>
              <w:fldChar w:fldCharType="begin"/>
            </w:r>
            <w:r w:rsidR="00481A74">
              <w:rPr>
                <w:noProof/>
                <w:webHidden/>
              </w:rPr>
              <w:instrText xml:space="preserve"> PAGEREF _Toc146958083 \h </w:instrText>
            </w:r>
            <w:r w:rsidR="00481A74">
              <w:rPr>
                <w:noProof/>
                <w:webHidden/>
              </w:rPr>
            </w:r>
            <w:r w:rsidR="00481A74">
              <w:rPr>
                <w:noProof/>
                <w:webHidden/>
              </w:rPr>
              <w:fldChar w:fldCharType="separate"/>
            </w:r>
            <w:r w:rsidR="00481A74">
              <w:rPr>
                <w:noProof/>
                <w:webHidden/>
              </w:rPr>
              <w:t>18</w:t>
            </w:r>
            <w:r w:rsidR="00481A74">
              <w:rPr>
                <w:noProof/>
                <w:webHidden/>
              </w:rPr>
              <w:fldChar w:fldCharType="end"/>
            </w:r>
          </w:hyperlink>
        </w:p>
        <w:p w14:paraId="7856158E" w14:textId="691332B1" w:rsidR="00481A74" w:rsidRDefault="00C37BC6">
          <w:pPr>
            <w:pStyle w:val="TOC2"/>
            <w:tabs>
              <w:tab w:val="left" w:pos="880"/>
              <w:tab w:val="right" w:leader="dot" w:pos="9016"/>
            </w:tabs>
            <w:rPr>
              <w:rFonts w:asciiTheme="minorHAnsi" w:eastAsiaTheme="minorEastAsia" w:hAnsiTheme="minorHAnsi" w:cstheme="minorBidi"/>
              <w:noProof/>
              <w:color w:val="auto"/>
              <w:sz w:val="22"/>
            </w:rPr>
          </w:pPr>
          <w:hyperlink w:anchor="_Toc146958084" w:history="1">
            <w:r w:rsidR="00481A74" w:rsidRPr="005C557E">
              <w:rPr>
                <w:rStyle w:val="Hyperlink"/>
                <w:noProof/>
              </w:rPr>
              <w:t>4.5</w:t>
            </w:r>
            <w:r w:rsidR="00481A74">
              <w:rPr>
                <w:rFonts w:asciiTheme="minorHAnsi" w:eastAsiaTheme="minorEastAsia" w:hAnsiTheme="minorHAnsi" w:cstheme="minorBidi"/>
                <w:noProof/>
                <w:color w:val="auto"/>
                <w:sz w:val="22"/>
              </w:rPr>
              <w:tab/>
            </w:r>
            <w:r w:rsidR="00481A74" w:rsidRPr="005C557E">
              <w:rPr>
                <w:rStyle w:val="Hyperlink"/>
                <w:noProof/>
              </w:rPr>
              <w:t>Мени за менаџмент со вработени</w:t>
            </w:r>
            <w:r w:rsidR="00481A74">
              <w:rPr>
                <w:noProof/>
                <w:webHidden/>
              </w:rPr>
              <w:tab/>
            </w:r>
            <w:r w:rsidR="00481A74">
              <w:rPr>
                <w:noProof/>
                <w:webHidden/>
              </w:rPr>
              <w:fldChar w:fldCharType="begin"/>
            </w:r>
            <w:r w:rsidR="00481A74">
              <w:rPr>
                <w:noProof/>
                <w:webHidden/>
              </w:rPr>
              <w:instrText xml:space="preserve"> PAGEREF _Toc146958084 \h </w:instrText>
            </w:r>
            <w:r w:rsidR="00481A74">
              <w:rPr>
                <w:noProof/>
                <w:webHidden/>
              </w:rPr>
            </w:r>
            <w:r w:rsidR="00481A74">
              <w:rPr>
                <w:noProof/>
                <w:webHidden/>
              </w:rPr>
              <w:fldChar w:fldCharType="separate"/>
            </w:r>
            <w:r w:rsidR="00481A74">
              <w:rPr>
                <w:noProof/>
                <w:webHidden/>
              </w:rPr>
              <w:t>19</w:t>
            </w:r>
            <w:r w:rsidR="00481A74">
              <w:rPr>
                <w:noProof/>
                <w:webHidden/>
              </w:rPr>
              <w:fldChar w:fldCharType="end"/>
            </w:r>
          </w:hyperlink>
        </w:p>
        <w:p w14:paraId="1985DE60" w14:textId="39877FD5" w:rsidR="00481A74" w:rsidRDefault="00C37BC6">
          <w:pPr>
            <w:pStyle w:val="TOC1"/>
            <w:tabs>
              <w:tab w:val="right" w:leader="dot" w:pos="9016"/>
            </w:tabs>
            <w:rPr>
              <w:rFonts w:asciiTheme="minorHAnsi" w:eastAsiaTheme="minorEastAsia" w:hAnsiTheme="minorHAnsi" w:cstheme="minorBidi"/>
              <w:noProof/>
              <w:color w:val="auto"/>
              <w:sz w:val="22"/>
            </w:rPr>
          </w:pPr>
          <w:hyperlink w:anchor="_Toc146958085" w:history="1">
            <w:r w:rsidR="00481A74" w:rsidRPr="005C557E">
              <w:rPr>
                <w:rStyle w:val="Hyperlink"/>
                <w:noProof/>
                <w:lang w:val="en-US"/>
              </w:rPr>
              <w:t>4.6</w:t>
            </w:r>
            <w:r w:rsidR="00481A74" w:rsidRPr="005C557E">
              <w:rPr>
                <w:rStyle w:val="Hyperlink"/>
                <w:noProof/>
              </w:rPr>
              <w:t xml:space="preserve"> Исплаќање на вработен</w:t>
            </w:r>
            <w:r w:rsidR="00481A74">
              <w:rPr>
                <w:noProof/>
                <w:webHidden/>
              </w:rPr>
              <w:tab/>
            </w:r>
            <w:r w:rsidR="00481A74">
              <w:rPr>
                <w:noProof/>
                <w:webHidden/>
              </w:rPr>
              <w:fldChar w:fldCharType="begin"/>
            </w:r>
            <w:r w:rsidR="00481A74">
              <w:rPr>
                <w:noProof/>
                <w:webHidden/>
              </w:rPr>
              <w:instrText xml:space="preserve"> PAGEREF _Toc146958085 \h </w:instrText>
            </w:r>
            <w:r w:rsidR="00481A74">
              <w:rPr>
                <w:noProof/>
                <w:webHidden/>
              </w:rPr>
            </w:r>
            <w:r w:rsidR="00481A74">
              <w:rPr>
                <w:noProof/>
                <w:webHidden/>
              </w:rPr>
              <w:fldChar w:fldCharType="separate"/>
            </w:r>
            <w:r w:rsidR="00481A74">
              <w:rPr>
                <w:noProof/>
                <w:webHidden/>
              </w:rPr>
              <w:t>20</w:t>
            </w:r>
            <w:r w:rsidR="00481A74">
              <w:rPr>
                <w:noProof/>
                <w:webHidden/>
              </w:rPr>
              <w:fldChar w:fldCharType="end"/>
            </w:r>
          </w:hyperlink>
        </w:p>
        <w:p w14:paraId="3FB0D108" w14:textId="554EDF3C" w:rsidR="00481A74" w:rsidRDefault="00C37BC6">
          <w:pPr>
            <w:pStyle w:val="TOC2"/>
            <w:tabs>
              <w:tab w:val="left" w:pos="880"/>
              <w:tab w:val="right" w:leader="dot" w:pos="9016"/>
            </w:tabs>
            <w:rPr>
              <w:rFonts w:asciiTheme="minorHAnsi" w:eastAsiaTheme="minorEastAsia" w:hAnsiTheme="minorHAnsi" w:cstheme="minorBidi"/>
              <w:noProof/>
              <w:color w:val="auto"/>
              <w:sz w:val="22"/>
            </w:rPr>
          </w:pPr>
          <w:hyperlink w:anchor="_Toc146958086" w:history="1">
            <w:r w:rsidR="00481A74" w:rsidRPr="005C557E">
              <w:rPr>
                <w:rStyle w:val="Hyperlink"/>
                <w:noProof/>
              </w:rPr>
              <w:t>4.7</w:t>
            </w:r>
            <w:r w:rsidR="00481A74">
              <w:rPr>
                <w:rFonts w:asciiTheme="minorHAnsi" w:eastAsiaTheme="minorEastAsia" w:hAnsiTheme="minorHAnsi" w:cstheme="minorBidi"/>
                <w:noProof/>
                <w:color w:val="auto"/>
                <w:sz w:val="22"/>
              </w:rPr>
              <w:tab/>
            </w:r>
            <w:r w:rsidR="00481A74" w:rsidRPr="005C557E">
              <w:rPr>
                <w:rStyle w:val="Hyperlink"/>
                <w:noProof/>
              </w:rPr>
              <w:t>Мени за преглед и внес на трошоци</w:t>
            </w:r>
            <w:r w:rsidR="00481A74">
              <w:rPr>
                <w:noProof/>
                <w:webHidden/>
              </w:rPr>
              <w:tab/>
            </w:r>
            <w:r w:rsidR="00481A74">
              <w:rPr>
                <w:noProof/>
                <w:webHidden/>
              </w:rPr>
              <w:fldChar w:fldCharType="begin"/>
            </w:r>
            <w:r w:rsidR="00481A74">
              <w:rPr>
                <w:noProof/>
                <w:webHidden/>
              </w:rPr>
              <w:instrText xml:space="preserve"> PAGEREF _Toc146958086 \h </w:instrText>
            </w:r>
            <w:r w:rsidR="00481A74">
              <w:rPr>
                <w:noProof/>
                <w:webHidden/>
              </w:rPr>
            </w:r>
            <w:r w:rsidR="00481A74">
              <w:rPr>
                <w:noProof/>
                <w:webHidden/>
              </w:rPr>
              <w:fldChar w:fldCharType="separate"/>
            </w:r>
            <w:r w:rsidR="00481A74">
              <w:rPr>
                <w:noProof/>
                <w:webHidden/>
              </w:rPr>
              <w:t>21</w:t>
            </w:r>
            <w:r w:rsidR="00481A74">
              <w:rPr>
                <w:noProof/>
                <w:webHidden/>
              </w:rPr>
              <w:fldChar w:fldCharType="end"/>
            </w:r>
          </w:hyperlink>
        </w:p>
        <w:p w14:paraId="7D4FF6AB" w14:textId="304DB0C3" w:rsidR="00481A74" w:rsidRDefault="00C37BC6">
          <w:pPr>
            <w:pStyle w:val="TOC2"/>
            <w:tabs>
              <w:tab w:val="left" w:pos="880"/>
              <w:tab w:val="right" w:leader="dot" w:pos="9016"/>
            </w:tabs>
            <w:rPr>
              <w:rFonts w:asciiTheme="minorHAnsi" w:eastAsiaTheme="minorEastAsia" w:hAnsiTheme="minorHAnsi" w:cstheme="minorBidi"/>
              <w:noProof/>
              <w:color w:val="auto"/>
              <w:sz w:val="22"/>
            </w:rPr>
          </w:pPr>
          <w:hyperlink w:anchor="_Toc146958087" w:history="1">
            <w:r w:rsidR="00481A74" w:rsidRPr="005C557E">
              <w:rPr>
                <w:rStyle w:val="Hyperlink"/>
                <w:noProof/>
              </w:rPr>
              <w:t>4.8</w:t>
            </w:r>
            <w:r w:rsidR="00481A74">
              <w:rPr>
                <w:rFonts w:asciiTheme="minorHAnsi" w:eastAsiaTheme="minorEastAsia" w:hAnsiTheme="minorHAnsi" w:cstheme="minorBidi"/>
                <w:noProof/>
                <w:color w:val="auto"/>
                <w:sz w:val="22"/>
              </w:rPr>
              <w:tab/>
            </w:r>
            <w:r w:rsidR="00481A74" w:rsidRPr="005C557E">
              <w:rPr>
                <w:rStyle w:val="Hyperlink"/>
                <w:noProof/>
              </w:rPr>
              <w:t>Мени за финансиски извештаи</w:t>
            </w:r>
            <w:r w:rsidR="00481A74">
              <w:rPr>
                <w:noProof/>
                <w:webHidden/>
              </w:rPr>
              <w:tab/>
            </w:r>
            <w:r w:rsidR="00481A74">
              <w:rPr>
                <w:noProof/>
                <w:webHidden/>
              </w:rPr>
              <w:fldChar w:fldCharType="begin"/>
            </w:r>
            <w:r w:rsidR="00481A74">
              <w:rPr>
                <w:noProof/>
                <w:webHidden/>
              </w:rPr>
              <w:instrText xml:space="preserve"> PAGEREF _Toc146958087 \h </w:instrText>
            </w:r>
            <w:r w:rsidR="00481A74">
              <w:rPr>
                <w:noProof/>
                <w:webHidden/>
              </w:rPr>
            </w:r>
            <w:r w:rsidR="00481A74">
              <w:rPr>
                <w:noProof/>
                <w:webHidden/>
              </w:rPr>
              <w:fldChar w:fldCharType="separate"/>
            </w:r>
            <w:r w:rsidR="00481A74">
              <w:rPr>
                <w:noProof/>
                <w:webHidden/>
              </w:rPr>
              <w:t>22</w:t>
            </w:r>
            <w:r w:rsidR="00481A74">
              <w:rPr>
                <w:noProof/>
                <w:webHidden/>
              </w:rPr>
              <w:fldChar w:fldCharType="end"/>
            </w:r>
          </w:hyperlink>
        </w:p>
        <w:p w14:paraId="7FB70B5B" w14:textId="079CAEFA" w:rsidR="00481A74" w:rsidRDefault="00C37BC6">
          <w:pPr>
            <w:pStyle w:val="TOC1"/>
            <w:tabs>
              <w:tab w:val="right" w:leader="dot" w:pos="9016"/>
            </w:tabs>
            <w:rPr>
              <w:rFonts w:asciiTheme="minorHAnsi" w:eastAsiaTheme="minorEastAsia" w:hAnsiTheme="minorHAnsi" w:cstheme="minorBidi"/>
              <w:noProof/>
              <w:color w:val="auto"/>
              <w:sz w:val="22"/>
            </w:rPr>
          </w:pPr>
          <w:hyperlink w:anchor="_Toc146958088" w:history="1">
            <w:r w:rsidR="00481A74" w:rsidRPr="005C557E">
              <w:rPr>
                <w:rStyle w:val="Hyperlink"/>
                <w:noProof/>
                <w:lang w:val="en-US"/>
              </w:rPr>
              <w:t>4.8</w:t>
            </w:r>
            <w:r w:rsidR="00481A74" w:rsidRPr="005C557E">
              <w:rPr>
                <w:rStyle w:val="Hyperlink"/>
                <w:noProof/>
              </w:rPr>
              <w:t>.</w:t>
            </w:r>
            <w:r w:rsidR="00481A74" w:rsidRPr="005C557E">
              <w:rPr>
                <w:rStyle w:val="Hyperlink"/>
                <w:noProof/>
                <w:lang w:val="en-US"/>
              </w:rPr>
              <w:t>1</w:t>
            </w:r>
            <w:r w:rsidR="00481A74" w:rsidRPr="005C557E">
              <w:rPr>
                <w:rStyle w:val="Hyperlink"/>
                <w:noProof/>
              </w:rPr>
              <w:t xml:space="preserve"> Извештаи за клиенти</w:t>
            </w:r>
            <w:r w:rsidR="00481A74">
              <w:rPr>
                <w:noProof/>
                <w:webHidden/>
              </w:rPr>
              <w:tab/>
            </w:r>
            <w:r w:rsidR="00481A74">
              <w:rPr>
                <w:noProof/>
                <w:webHidden/>
              </w:rPr>
              <w:fldChar w:fldCharType="begin"/>
            </w:r>
            <w:r w:rsidR="00481A74">
              <w:rPr>
                <w:noProof/>
                <w:webHidden/>
              </w:rPr>
              <w:instrText xml:space="preserve"> PAGEREF _Toc146958088 \h </w:instrText>
            </w:r>
            <w:r w:rsidR="00481A74">
              <w:rPr>
                <w:noProof/>
                <w:webHidden/>
              </w:rPr>
            </w:r>
            <w:r w:rsidR="00481A74">
              <w:rPr>
                <w:noProof/>
                <w:webHidden/>
              </w:rPr>
              <w:fldChar w:fldCharType="separate"/>
            </w:r>
            <w:r w:rsidR="00481A74">
              <w:rPr>
                <w:noProof/>
                <w:webHidden/>
              </w:rPr>
              <w:t>22</w:t>
            </w:r>
            <w:r w:rsidR="00481A74">
              <w:rPr>
                <w:noProof/>
                <w:webHidden/>
              </w:rPr>
              <w:fldChar w:fldCharType="end"/>
            </w:r>
          </w:hyperlink>
        </w:p>
        <w:p w14:paraId="2C3BB166" w14:textId="5DEFC6EA" w:rsidR="00481A74" w:rsidRDefault="00C37BC6">
          <w:pPr>
            <w:pStyle w:val="TOC1"/>
            <w:tabs>
              <w:tab w:val="right" w:leader="dot" w:pos="9016"/>
            </w:tabs>
            <w:rPr>
              <w:rFonts w:asciiTheme="minorHAnsi" w:eastAsiaTheme="minorEastAsia" w:hAnsiTheme="minorHAnsi" w:cstheme="minorBidi"/>
              <w:noProof/>
              <w:color w:val="auto"/>
              <w:sz w:val="22"/>
            </w:rPr>
          </w:pPr>
          <w:hyperlink w:anchor="_Toc146958089" w:history="1">
            <w:r w:rsidR="00481A74" w:rsidRPr="005C557E">
              <w:rPr>
                <w:rStyle w:val="Hyperlink"/>
                <w:noProof/>
                <w:lang w:val="en-US"/>
              </w:rPr>
              <w:t>4.8</w:t>
            </w:r>
            <w:r w:rsidR="00481A74" w:rsidRPr="005C557E">
              <w:rPr>
                <w:rStyle w:val="Hyperlink"/>
                <w:noProof/>
              </w:rPr>
              <w:t>.2 Извештаи за приход</w:t>
            </w:r>
            <w:r w:rsidR="00481A74">
              <w:rPr>
                <w:noProof/>
                <w:webHidden/>
              </w:rPr>
              <w:tab/>
            </w:r>
            <w:r w:rsidR="00481A74">
              <w:rPr>
                <w:noProof/>
                <w:webHidden/>
              </w:rPr>
              <w:fldChar w:fldCharType="begin"/>
            </w:r>
            <w:r w:rsidR="00481A74">
              <w:rPr>
                <w:noProof/>
                <w:webHidden/>
              </w:rPr>
              <w:instrText xml:space="preserve"> PAGEREF _Toc146958089 \h </w:instrText>
            </w:r>
            <w:r w:rsidR="00481A74">
              <w:rPr>
                <w:noProof/>
                <w:webHidden/>
              </w:rPr>
            </w:r>
            <w:r w:rsidR="00481A74">
              <w:rPr>
                <w:noProof/>
                <w:webHidden/>
              </w:rPr>
              <w:fldChar w:fldCharType="separate"/>
            </w:r>
            <w:r w:rsidR="00481A74">
              <w:rPr>
                <w:noProof/>
                <w:webHidden/>
              </w:rPr>
              <w:t>23</w:t>
            </w:r>
            <w:r w:rsidR="00481A74">
              <w:rPr>
                <w:noProof/>
                <w:webHidden/>
              </w:rPr>
              <w:fldChar w:fldCharType="end"/>
            </w:r>
          </w:hyperlink>
        </w:p>
        <w:p w14:paraId="09115BF7" w14:textId="5C160315" w:rsidR="00481A74" w:rsidRDefault="00C37BC6">
          <w:pPr>
            <w:pStyle w:val="TOC1"/>
            <w:tabs>
              <w:tab w:val="right" w:leader="dot" w:pos="9016"/>
            </w:tabs>
            <w:rPr>
              <w:rFonts w:asciiTheme="minorHAnsi" w:eastAsiaTheme="minorEastAsia" w:hAnsiTheme="minorHAnsi" w:cstheme="minorBidi"/>
              <w:noProof/>
              <w:color w:val="auto"/>
              <w:sz w:val="22"/>
            </w:rPr>
          </w:pPr>
          <w:hyperlink w:anchor="_Toc146958090" w:history="1">
            <w:r w:rsidR="00481A74" w:rsidRPr="005C557E">
              <w:rPr>
                <w:rStyle w:val="Hyperlink"/>
                <w:noProof/>
                <w:lang w:val="en-US"/>
              </w:rPr>
              <w:t>4.8</w:t>
            </w:r>
            <w:r w:rsidR="00481A74" w:rsidRPr="005C557E">
              <w:rPr>
                <w:rStyle w:val="Hyperlink"/>
                <w:noProof/>
              </w:rPr>
              <w:t>.3 Извештаи за неплатени трошоци</w:t>
            </w:r>
            <w:r w:rsidR="00481A74">
              <w:rPr>
                <w:noProof/>
                <w:webHidden/>
              </w:rPr>
              <w:tab/>
            </w:r>
            <w:r w:rsidR="00481A74">
              <w:rPr>
                <w:noProof/>
                <w:webHidden/>
              </w:rPr>
              <w:fldChar w:fldCharType="begin"/>
            </w:r>
            <w:r w:rsidR="00481A74">
              <w:rPr>
                <w:noProof/>
                <w:webHidden/>
              </w:rPr>
              <w:instrText xml:space="preserve"> PAGEREF _Toc146958090 \h </w:instrText>
            </w:r>
            <w:r w:rsidR="00481A74">
              <w:rPr>
                <w:noProof/>
                <w:webHidden/>
              </w:rPr>
            </w:r>
            <w:r w:rsidR="00481A74">
              <w:rPr>
                <w:noProof/>
                <w:webHidden/>
              </w:rPr>
              <w:fldChar w:fldCharType="separate"/>
            </w:r>
            <w:r w:rsidR="00481A74">
              <w:rPr>
                <w:noProof/>
                <w:webHidden/>
              </w:rPr>
              <w:t>24</w:t>
            </w:r>
            <w:r w:rsidR="00481A74">
              <w:rPr>
                <w:noProof/>
                <w:webHidden/>
              </w:rPr>
              <w:fldChar w:fldCharType="end"/>
            </w:r>
          </w:hyperlink>
        </w:p>
        <w:p w14:paraId="7A01D843" w14:textId="008DA631" w:rsidR="00481A74" w:rsidRDefault="00C37BC6">
          <w:pPr>
            <w:pStyle w:val="TOC1"/>
            <w:tabs>
              <w:tab w:val="right" w:leader="dot" w:pos="9016"/>
            </w:tabs>
            <w:rPr>
              <w:rFonts w:asciiTheme="minorHAnsi" w:eastAsiaTheme="minorEastAsia" w:hAnsiTheme="minorHAnsi" w:cstheme="minorBidi"/>
              <w:noProof/>
              <w:color w:val="auto"/>
              <w:sz w:val="22"/>
            </w:rPr>
          </w:pPr>
          <w:hyperlink w:anchor="_Toc146958091" w:history="1">
            <w:r w:rsidR="00481A74" w:rsidRPr="005C557E">
              <w:rPr>
                <w:rStyle w:val="Hyperlink"/>
                <w:noProof/>
                <w:lang w:val="en-US"/>
              </w:rPr>
              <w:t>4.8</w:t>
            </w:r>
            <w:r w:rsidR="00481A74" w:rsidRPr="005C557E">
              <w:rPr>
                <w:rStyle w:val="Hyperlink"/>
                <w:noProof/>
              </w:rPr>
              <w:t>.4 Извештаи за месечни плати</w:t>
            </w:r>
            <w:r w:rsidR="00481A74">
              <w:rPr>
                <w:noProof/>
                <w:webHidden/>
              </w:rPr>
              <w:tab/>
            </w:r>
            <w:r w:rsidR="00481A74">
              <w:rPr>
                <w:noProof/>
                <w:webHidden/>
              </w:rPr>
              <w:fldChar w:fldCharType="begin"/>
            </w:r>
            <w:r w:rsidR="00481A74">
              <w:rPr>
                <w:noProof/>
                <w:webHidden/>
              </w:rPr>
              <w:instrText xml:space="preserve"> PAGEREF _Toc146958091 \h </w:instrText>
            </w:r>
            <w:r w:rsidR="00481A74">
              <w:rPr>
                <w:noProof/>
                <w:webHidden/>
              </w:rPr>
            </w:r>
            <w:r w:rsidR="00481A74">
              <w:rPr>
                <w:noProof/>
                <w:webHidden/>
              </w:rPr>
              <w:fldChar w:fldCharType="separate"/>
            </w:r>
            <w:r w:rsidR="00481A74">
              <w:rPr>
                <w:noProof/>
                <w:webHidden/>
              </w:rPr>
              <w:t>25</w:t>
            </w:r>
            <w:r w:rsidR="00481A74">
              <w:rPr>
                <w:noProof/>
                <w:webHidden/>
              </w:rPr>
              <w:fldChar w:fldCharType="end"/>
            </w:r>
          </w:hyperlink>
        </w:p>
        <w:p w14:paraId="33D271C2" w14:textId="61EF507F" w:rsidR="00481A74" w:rsidRDefault="00C37BC6">
          <w:pPr>
            <w:pStyle w:val="TOC2"/>
            <w:tabs>
              <w:tab w:val="left" w:pos="880"/>
              <w:tab w:val="right" w:leader="dot" w:pos="9016"/>
            </w:tabs>
            <w:rPr>
              <w:rFonts w:asciiTheme="minorHAnsi" w:eastAsiaTheme="minorEastAsia" w:hAnsiTheme="minorHAnsi" w:cstheme="minorBidi"/>
              <w:noProof/>
              <w:color w:val="auto"/>
              <w:sz w:val="22"/>
            </w:rPr>
          </w:pPr>
          <w:hyperlink w:anchor="_Toc146958092" w:history="1">
            <w:r w:rsidR="00481A74" w:rsidRPr="005C557E">
              <w:rPr>
                <w:rStyle w:val="Hyperlink"/>
                <w:noProof/>
              </w:rPr>
              <w:t>4.9</w:t>
            </w:r>
            <w:r w:rsidR="00481A74">
              <w:rPr>
                <w:rFonts w:asciiTheme="minorHAnsi" w:eastAsiaTheme="minorEastAsia" w:hAnsiTheme="minorHAnsi" w:cstheme="minorBidi"/>
                <w:noProof/>
                <w:color w:val="auto"/>
                <w:sz w:val="22"/>
              </w:rPr>
              <w:tab/>
            </w:r>
            <w:r w:rsidR="00481A74" w:rsidRPr="005C557E">
              <w:rPr>
                <w:rStyle w:val="Hyperlink"/>
                <w:noProof/>
              </w:rPr>
              <w:t>Опции</w:t>
            </w:r>
            <w:r w:rsidR="00481A74">
              <w:rPr>
                <w:noProof/>
                <w:webHidden/>
              </w:rPr>
              <w:tab/>
            </w:r>
            <w:r w:rsidR="00481A74">
              <w:rPr>
                <w:noProof/>
                <w:webHidden/>
              </w:rPr>
              <w:fldChar w:fldCharType="begin"/>
            </w:r>
            <w:r w:rsidR="00481A74">
              <w:rPr>
                <w:noProof/>
                <w:webHidden/>
              </w:rPr>
              <w:instrText xml:space="preserve"> PAGEREF _Toc146958092 \h </w:instrText>
            </w:r>
            <w:r w:rsidR="00481A74">
              <w:rPr>
                <w:noProof/>
                <w:webHidden/>
              </w:rPr>
            </w:r>
            <w:r w:rsidR="00481A74">
              <w:rPr>
                <w:noProof/>
                <w:webHidden/>
              </w:rPr>
              <w:fldChar w:fldCharType="separate"/>
            </w:r>
            <w:r w:rsidR="00481A74">
              <w:rPr>
                <w:noProof/>
                <w:webHidden/>
              </w:rPr>
              <w:t>26</w:t>
            </w:r>
            <w:r w:rsidR="00481A74">
              <w:rPr>
                <w:noProof/>
                <w:webHidden/>
              </w:rPr>
              <w:fldChar w:fldCharType="end"/>
            </w:r>
          </w:hyperlink>
        </w:p>
        <w:p w14:paraId="2B62FD37" w14:textId="39E21AF0" w:rsidR="00481A74" w:rsidRDefault="00C37BC6">
          <w:pPr>
            <w:pStyle w:val="TOC2"/>
            <w:tabs>
              <w:tab w:val="left" w:pos="1100"/>
              <w:tab w:val="right" w:leader="dot" w:pos="9016"/>
            </w:tabs>
            <w:rPr>
              <w:rFonts w:asciiTheme="minorHAnsi" w:eastAsiaTheme="minorEastAsia" w:hAnsiTheme="minorHAnsi" w:cstheme="minorBidi"/>
              <w:noProof/>
              <w:color w:val="auto"/>
              <w:sz w:val="22"/>
            </w:rPr>
          </w:pPr>
          <w:hyperlink w:anchor="_Toc146958093" w:history="1">
            <w:r w:rsidR="00481A74" w:rsidRPr="005C557E">
              <w:rPr>
                <w:rStyle w:val="Hyperlink"/>
                <w:noProof/>
              </w:rPr>
              <w:t>4.10</w:t>
            </w:r>
            <w:r w:rsidR="00481A74">
              <w:rPr>
                <w:rFonts w:asciiTheme="minorHAnsi" w:eastAsiaTheme="minorEastAsia" w:hAnsiTheme="minorHAnsi" w:cstheme="minorBidi"/>
                <w:noProof/>
                <w:color w:val="auto"/>
                <w:sz w:val="22"/>
              </w:rPr>
              <w:tab/>
            </w:r>
            <w:r w:rsidR="00481A74" w:rsidRPr="005C557E">
              <w:rPr>
                <w:rStyle w:val="Hyperlink"/>
                <w:noProof/>
              </w:rPr>
              <w:t>Мени за промена на информации при најавување</w:t>
            </w:r>
            <w:r w:rsidR="00481A74">
              <w:rPr>
                <w:noProof/>
                <w:webHidden/>
              </w:rPr>
              <w:tab/>
            </w:r>
            <w:r w:rsidR="00481A74">
              <w:rPr>
                <w:noProof/>
                <w:webHidden/>
              </w:rPr>
              <w:fldChar w:fldCharType="begin"/>
            </w:r>
            <w:r w:rsidR="00481A74">
              <w:rPr>
                <w:noProof/>
                <w:webHidden/>
              </w:rPr>
              <w:instrText xml:space="preserve"> PAGEREF _Toc146958093 \h </w:instrText>
            </w:r>
            <w:r w:rsidR="00481A74">
              <w:rPr>
                <w:noProof/>
                <w:webHidden/>
              </w:rPr>
            </w:r>
            <w:r w:rsidR="00481A74">
              <w:rPr>
                <w:noProof/>
                <w:webHidden/>
              </w:rPr>
              <w:fldChar w:fldCharType="separate"/>
            </w:r>
            <w:r w:rsidR="00481A74">
              <w:rPr>
                <w:noProof/>
                <w:webHidden/>
              </w:rPr>
              <w:t>27</w:t>
            </w:r>
            <w:r w:rsidR="00481A74">
              <w:rPr>
                <w:noProof/>
                <w:webHidden/>
              </w:rPr>
              <w:fldChar w:fldCharType="end"/>
            </w:r>
          </w:hyperlink>
        </w:p>
        <w:p w14:paraId="0F98E360" w14:textId="4F2278EF" w:rsidR="00481A74" w:rsidRDefault="00C37BC6">
          <w:pPr>
            <w:pStyle w:val="TOC2"/>
            <w:tabs>
              <w:tab w:val="left" w:pos="1100"/>
              <w:tab w:val="right" w:leader="dot" w:pos="9016"/>
            </w:tabs>
            <w:rPr>
              <w:rFonts w:asciiTheme="minorHAnsi" w:eastAsiaTheme="minorEastAsia" w:hAnsiTheme="minorHAnsi" w:cstheme="minorBidi"/>
              <w:noProof/>
              <w:color w:val="auto"/>
              <w:sz w:val="22"/>
            </w:rPr>
          </w:pPr>
          <w:hyperlink w:anchor="_Toc146958094" w:history="1">
            <w:r w:rsidR="00481A74" w:rsidRPr="005C557E">
              <w:rPr>
                <w:rStyle w:val="Hyperlink"/>
                <w:noProof/>
              </w:rPr>
              <w:t>4.11</w:t>
            </w:r>
            <w:r w:rsidR="00481A74">
              <w:rPr>
                <w:rFonts w:asciiTheme="minorHAnsi" w:eastAsiaTheme="minorEastAsia" w:hAnsiTheme="minorHAnsi" w:cstheme="minorBidi"/>
                <w:noProof/>
                <w:color w:val="auto"/>
                <w:sz w:val="22"/>
              </w:rPr>
              <w:tab/>
            </w:r>
            <w:r w:rsidR="00481A74" w:rsidRPr="005C557E">
              <w:rPr>
                <w:rStyle w:val="Hyperlink"/>
                <w:noProof/>
              </w:rPr>
              <w:t xml:space="preserve">Мени за </w:t>
            </w:r>
            <w:r w:rsidR="00481A74" w:rsidRPr="005C557E">
              <w:rPr>
                <w:rStyle w:val="Hyperlink"/>
                <w:noProof/>
                <w:lang w:val="en-US"/>
              </w:rPr>
              <w:t>Back-Up</w:t>
            </w:r>
            <w:r w:rsidR="00481A74" w:rsidRPr="005C557E">
              <w:rPr>
                <w:rStyle w:val="Hyperlink"/>
                <w:noProof/>
              </w:rPr>
              <w:t xml:space="preserve"> и </w:t>
            </w:r>
            <w:r w:rsidR="00481A74" w:rsidRPr="005C557E">
              <w:rPr>
                <w:rStyle w:val="Hyperlink"/>
                <w:noProof/>
                <w:lang w:val="en-US"/>
              </w:rPr>
              <w:t>Restore</w:t>
            </w:r>
            <w:r w:rsidR="00481A74" w:rsidRPr="005C557E">
              <w:rPr>
                <w:rStyle w:val="Hyperlink"/>
                <w:noProof/>
              </w:rPr>
              <w:t xml:space="preserve"> на базата на податоци</w:t>
            </w:r>
            <w:r w:rsidR="00481A74">
              <w:rPr>
                <w:noProof/>
                <w:webHidden/>
              </w:rPr>
              <w:tab/>
            </w:r>
            <w:r w:rsidR="00481A74">
              <w:rPr>
                <w:noProof/>
                <w:webHidden/>
              </w:rPr>
              <w:fldChar w:fldCharType="begin"/>
            </w:r>
            <w:r w:rsidR="00481A74">
              <w:rPr>
                <w:noProof/>
                <w:webHidden/>
              </w:rPr>
              <w:instrText xml:space="preserve"> PAGEREF _Toc146958094 \h </w:instrText>
            </w:r>
            <w:r w:rsidR="00481A74">
              <w:rPr>
                <w:noProof/>
                <w:webHidden/>
              </w:rPr>
            </w:r>
            <w:r w:rsidR="00481A74">
              <w:rPr>
                <w:noProof/>
                <w:webHidden/>
              </w:rPr>
              <w:fldChar w:fldCharType="separate"/>
            </w:r>
            <w:r w:rsidR="00481A74">
              <w:rPr>
                <w:noProof/>
                <w:webHidden/>
              </w:rPr>
              <w:t>28</w:t>
            </w:r>
            <w:r w:rsidR="00481A74">
              <w:rPr>
                <w:noProof/>
                <w:webHidden/>
              </w:rPr>
              <w:fldChar w:fldCharType="end"/>
            </w:r>
          </w:hyperlink>
        </w:p>
        <w:p w14:paraId="77579CC8" w14:textId="57E6B856" w:rsidR="00481A74" w:rsidRDefault="00C37BC6">
          <w:pPr>
            <w:pStyle w:val="TOC1"/>
            <w:tabs>
              <w:tab w:val="left" w:pos="440"/>
              <w:tab w:val="right" w:leader="dot" w:pos="9016"/>
            </w:tabs>
            <w:rPr>
              <w:rFonts w:asciiTheme="minorHAnsi" w:eastAsiaTheme="minorEastAsia" w:hAnsiTheme="minorHAnsi" w:cstheme="minorBidi"/>
              <w:noProof/>
              <w:color w:val="auto"/>
              <w:sz w:val="22"/>
            </w:rPr>
          </w:pPr>
          <w:hyperlink w:anchor="_Toc146958095" w:history="1">
            <w:r w:rsidR="00481A74" w:rsidRPr="005C557E">
              <w:rPr>
                <w:rStyle w:val="Hyperlink"/>
                <w:noProof/>
              </w:rPr>
              <w:t>5</w:t>
            </w:r>
            <w:r w:rsidR="00481A74">
              <w:rPr>
                <w:rFonts w:asciiTheme="minorHAnsi" w:eastAsiaTheme="minorEastAsia" w:hAnsiTheme="minorHAnsi" w:cstheme="minorBidi"/>
                <w:noProof/>
                <w:color w:val="auto"/>
                <w:sz w:val="22"/>
              </w:rPr>
              <w:tab/>
            </w:r>
            <w:r w:rsidR="00481A74" w:rsidRPr="005C557E">
              <w:rPr>
                <w:rStyle w:val="Hyperlink"/>
                <w:noProof/>
              </w:rPr>
              <w:t>Структура на датотеки на апликацијата</w:t>
            </w:r>
            <w:r w:rsidR="00481A74">
              <w:rPr>
                <w:noProof/>
                <w:webHidden/>
              </w:rPr>
              <w:tab/>
            </w:r>
            <w:r w:rsidR="00481A74">
              <w:rPr>
                <w:noProof/>
                <w:webHidden/>
              </w:rPr>
              <w:fldChar w:fldCharType="begin"/>
            </w:r>
            <w:r w:rsidR="00481A74">
              <w:rPr>
                <w:noProof/>
                <w:webHidden/>
              </w:rPr>
              <w:instrText xml:space="preserve"> PAGEREF _Toc146958095 \h </w:instrText>
            </w:r>
            <w:r w:rsidR="00481A74">
              <w:rPr>
                <w:noProof/>
                <w:webHidden/>
              </w:rPr>
            </w:r>
            <w:r w:rsidR="00481A74">
              <w:rPr>
                <w:noProof/>
                <w:webHidden/>
              </w:rPr>
              <w:fldChar w:fldCharType="separate"/>
            </w:r>
            <w:r w:rsidR="00481A74">
              <w:rPr>
                <w:noProof/>
                <w:webHidden/>
              </w:rPr>
              <w:t>29</w:t>
            </w:r>
            <w:r w:rsidR="00481A74">
              <w:rPr>
                <w:noProof/>
                <w:webHidden/>
              </w:rPr>
              <w:fldChar w:fldCharType="end"/>
            </w:r>
          </w:hyperlink>
        </w:p>
        <w:p w14:paraId="7726ACB9" w14:textId="4C2F9589" w:rsidR="00481A74" w:rsidRDefault="00C37BC6">
          <w:pPr>
            <w:pStyle w:val="TOC1"/>
            <w:tabs>
              <w:tab w:val="left" w:pos="440"/>
              <w:tab w:val="right" w:leader="dot" w:pos="9016"/>
            </w:tabs>
            <w:rPr>
              <w:rFonts w:asciiTheme="minorHAnsi" w:eastAsiaTheme="minorEastAsia" w:hAnsiTheme="minorHAnsi" w:cstheme="minorBidi"/>
              <w:noProof/>
              <w:color w:val="auto"/>
              <w:sz w:val="22"/>
            </w:rPr>
          </w:pPr>
          <w:hyperlink w:anchor="_Toc146958096" w:history="1">
            <w:r w:rsidR="00481A74" w:rsidRPr="005C557E">
              <w:rPr>
                <w:rStyle w:val="Hyperlink"/>
                <w:noProof/>
              </w:rPr>
              <w:t>6</w:t>
            </w:r>
            <w:r w:rsidR="00481A74">
              <w:rPr>
                <w:rFonts w:asciiTheme="minorHAnsi" w:eastAsiaTheme="minorEastAsia" w:hAnsiTheme="minorHAnsi" w:cstheme="minorBidi"/>
                <w:noProof/>
                <w:color w:val="auto"/>
                <w:sz w:val="22"/>
              </w:rPr>
              <w:tab/>
            </w:r>
            <w:r w:rsidR="00481A74" w:rsidRPr="005C557E">
              <w:rPr>
                <w:rStyle w:val="Hyperlink"/>
                <w:noProof/>
              </w:rPr>
              <w:t>Front end</w:t>
            </w:r>
            <w:r w:rsidR="00481A74">
              <w:rPr>
                <w:noProof/>
                <w:webHidden/>
              </w:rPr>
              <w:tab/>
            </w:r>
            <w:r w:rsidR="00481A74">
              <w:rPr>
                <w:noProof/>
                <w:webHidden/>
              </w:rPr>
              <w:fldChar w:fldCharType="begin"/>
            </w:r>
            <w:r w:rsidR="00481A74">
              <w:rPr>
                <w:noProof/>
                <w:webHidden/>
              </w:rPr>
              <w:instrText xml:space="preserve"> PAGEREF _Toc146958096 \h </w:instrText>
            </w:r>
            <w:r w:rsidR="00481A74">
              <w:rPr>
                <w:noProof/>
                <w:webHidden/>
              </w:rPr>
            </w:r>
            <w:r w:rsidR="00481A74">
              <w:rPr>
                <w:noProof/>
                <w:webHidden/>
              </w:rPr>
              <w:fldChar w:fldCharType="separate"/>
            </w:r>
            <w:r w:rsidR="00481A74">
              <w:rPr>
                <w:noProof/>
                <w:webHidden/>
              </w:rPr>
              <w:t>30</w:t>
            </w:r>
            <w:r w:rsidR="00481A74">
              <w:rPr>
                <w:noProof/>
                <w:webHidden/>
              </w:rPr>
              <w:fldChar w:fldCharType="end"/>
            </w:r>
          </w:hyperlink>
        </w:p>
        <w:p w14:paraId="21BD3004" w14:textId="3D548B2C" w:rsidR="00481A74" w:rsidRDefault="00C37BC6">
          <w:pPr>
            <w:pStyle w:val="TOC2"/>
            <w:tabs>
              <w:tab w:val="left" w:pos="880"/>
              <w:tab w:val="right" w:leader="dot" w:pos="9016"/>
            </w:tabs>
            <w:rPr>
              <w:rFonts w:asciiTheme="minorHAnsi" w:eastAsiaTheme="minorEastAsia" w:hAnsiTheme="minorHAnsi" w:cstheme="minorBidi"/>
              <w:noProof/>
              <w:color w:val="auto"/>
              <w:sz w:val="22"/>
            </w:rPr>
          </w:pPr>
          <w:hyperlink w:anchor="_Toc146958097" w:history="1">
            <w:r w:rsidR="00481A74" w:rsidRPr="005C557E">
              <w:rPr>
                <w:rStyle w:val="Hyperlink"/>
                <w:noProof/>
              </w:rPr>
              <w:t>6.1</w:t>
            </w:r>
            <w:r w:rsidR="00481A74">
              <w:rPr>
                <w:rFonts w:asciiTheme="minorHAnsi" w:eastAsiaTheme="minorEastAsia" w:hAnsiTheme="minorHAnsi" w:cstheme="minorBidi"/>
                <w:noProof/>
                <w:color w:val="auto"/>
                <w:sz w:val="22"/>
              </w:rPr>
              <w:tab/>
            </w:r>
            <w:r w:rsidR="00481A74" w:rsidRPr="005C557E">
              <w:rPr>
                <w:rStyle w:val="Hyperlink"/>
                <w:noProof/>
                <w:lang w:val="en-US"/>
              </w:rPr>
              <w:t>C#</w:t>
            </w:r>
            <w:r w:rsidR="00481A74">
              <w:rPr>
                <w:noProof/>
                <w:webHidden/>
              </w:rPr>
              <w:tab/>
            </w:r>
            <w:r w:rsidR="00481A74">
              <w:rPr>
                <w:noProof/>
                <w:webHidden/>
              </w:rPr>
              <w:fldChar w:fldCharType="begin"/>
            </w:r>
            <w:r w:rsidR="00481A74">
              <w:rPr>
                <w:noProof/>
                <w:webHidden/>
              </w:rPr>
              <w:instrText xml:space="preserve"> PAGEREF _Toc146958097 \h </w:instrText>
            </w:r>
            <w:r w:rsidR="00481A74">
              <w:rPr>
                <w:noProof/>
                <w:webHidden/>
              </w:rPr>
            </w:r>
            <w:r w:rsidR="00481A74">
              <w:rPr>
                <w:noProof/>
                <w:webHidden/>
              </w:rPr>
              <w:fldChar w:fldCharType="separate"/>
            </w:r>
            <w:r w:rsidR="00481A74">
              <w:rPr>
                <w:noProof/>
                <w:webHidden/>
              </w:rPr>
              <w:t>30</w:t>
            </w:r>
            <w:r w:rsidR="00481A74">
              <w:rPr>
                <w:noProof/>
                <w:webHidden/>
              </w:rPr>
              <w:fldChar w:fldCharType="end"/>
            </w:r>
          </w:hyperlink>
        </w:p>
        <w:p w14:paraId="71E7D833" w14:textId="1DACA9A2" w:rsidR="00481A74" w:rsidRDefault="00C37BC6">
          <w:pPr>
            <w:pStyle w:val="TOC1"/>
            <w:tabs>
              <w:tab w:val="left" w:pos="440"/>
              <w:tab w:val="right" w:leader="dot" w:pos="9016"/>
            </w:tabs>
            <w:rPr>
              <w:rFonts w:asciiTheme="minorHAnsi" w:eastAsiaTheme="minorEastAsia" w:hAnsiTheme="minorHAnsi" w:cstheme="minorBidi"/>
              <w:noProof/>
              <w:color w:val="auto"/>
              <w:sz w:val="22"/>
            </w:rPr>
          </w:pPr>
          <w:hyperlink w:anchor="_Toc146958098" w:history="1">
            <w:r w:rsidR="00481A74" w:rsidRPr="005C557E">
              <w:rPr>
                <w:rStyle w:val="Hyperlink"/>
                <w:noProof/>
              </w:rPr>
              <w:t>7</w:t>
            </w:r>
            <w:r w:rsidR="00481A74">
              <w:rPr>
                <w:rFonts w:asciiTheme="minorHAnsi" w:eastAsiaTheme="minorEastAsia" w:hAnsiTheme="minorHAnsi" w:cstheme="minorBidi"/>
                <w:noProof/>
                <w:color w:val="auto"/>
                <w:sz w:val="22"/>
              </w:rPr>
              <w:tab/>
            </w:r>
            <w:r w:rsidR="00481A74" w:rsidRPr="005C557E">
              <w:rPr>
                <w:rStyle w:val="Hyperlink"/>
                <w:noProof/>
              </w:rPr>
              <w:t>Back end</w:t>
            </w:r>
            <w:r w:rsidR="00481A74">
              <w:rPr>
                <w:noProof/>
                <w:webHidden/>
              </w:rPr>
              <w:tab/>
            </w:r>
            <w:r w:rsidR="00481A74">
              <w:rPr>
                <w:noProof/>
                <w:webHidden/>
              </w:rPr>
              <w:fldChar w:fldCharType="begin"/>
            </w:r>
            <w:r w:rsidR="00481A74">
              <w:rPr>
                <w:noProof/>
                <w:webHidden/>
              </w:rPr>
              <w:instrText xml:space="preserve"> PAGEREF _Toc146958098 \h </w:instrText>
            </w:r>
            <w:r w:rsidR="00481A74">
              <w:rPr>
                <w:noProof/>
                <w:webHidden/>
              </w:rPr>
            </w:r>
            <w:r w:rsidR="00481A74">
              <w:rPr>
                <w:noProof/>
                <w:webHidden/>
              </w:rPr>
              <w:fldChar w:fldCharType="separate"/>
            </w:r>
            <w:r w:rsidR="00481A74">
              <w:rPr>
                <w:noProof/>
                <w:webHidden/>
              </w:rPr>
              <w:t>31</w:t>
            </w:r>
            <w:r w:rsidR="00481A74">
              <w:rPr>
                <w:noProof/>
                <w:webHidden/>
              </w:rPr>
              <w:fldChar w:fldCharType="end"/>
            </w:r>
          </w:hyperlink>
        </w:p>
        <w:p w14:paraId="665E190E" w14:textId="00E2CCB2" w:rsidR="00481A74" w:rsidRDefault="00C37BC6">
          <w:pPr>
            <w:pStyle w:val="TOC2"/>
            <w:tabs>
              <w:tab w:val="left" w:pos="880"/>
              <w:tab w:val="right" w:leader="dot" w:pos="9016"/>
            </w:tabs>
            <w:rPr>
              <w:rFonts w:asciiTheme="minorHAnsi" w:eastAsiaTheme="minorEastAsia" w:hAnsiTheme="minorHAnsi" w:cstheme="minorBidi"/>
              <w:noProof/>
              <w:color w:val="auto"/>
              <w:sz w:val="22"/>
            </w:rPr>
          </w:pPr>
          <w:hyperlink w:anchor="_Toc146958099" w:history="1">
            <w:r w:rsidR="00481A74" w:rsidRPr="005C557E">
              <w:rPr>
                <w:rStyle w:val="Hyperlink"/>
                <w:noProof/>
              </w:rPr>
              <w:t>7.1</w:t>
            </w:r>
            <w:r w:rsidR="00481A74">
              <w:rPr>
                <w:rFonts w:asciiTheme="minorHAnsi" w:eastAsiaTheme="minorEastAsia" w:hAnsiTheme="minorHAnsi" w:cstheme="minorBidi"/>
                <w:noProof/>
                <w:color w:val="auto"/>
                <w:sz w:val="22"/>
              </w:rPr>
              <w:tab/>
            </w:r>
            <w:r w:rsidR="00481A74" w:rsidRPr="005C557E">
              <w:rPr>
                <w:rStyle w:val="Hyperlink"/>
                <w:noProof/>
              </w:rPr>
              <w:t xml:space="preserve">Фолдер </w:t>
            </w:r>
            <w:r w:rsidR="00481A74" w:rsidRPr="005C557E">
              <w:rPr>
                <w:rStyle w:val="Hyperlink"/>
                <w:noProof/>
                <w:lang w:val="en-US"/>
              </w:rPr>
              <w:t>App_Code</w:t>
            </w:r>
            <w:r w:rsidR="00481A74">
              <w:rPr>
                <w:noProof/>
                <w:webHidden/>
              </w:rPr>
              <w:tab/>
            </w:r>
            <w:r w:rsidR="00481A74">
              <w:rPr>
                <w:noProof/>
                <w:webHidden/>
              </w:rPr>
              <w:fldChar w:fldCharType="begin"/>
            </w:r>
            <w:r w:rsidR="00481A74">
              <w:rPr>
                <w:noProof/>
                <w:webHidden/>
              </w:rPr>
              <w:instrText xml:space="preserve"> PAGEREF _Toc146958099 \h </w:instrText>
            </w:r>
            <w:r w:rsidR="00481A74">
              <w:rPr>
                <w:noProof/>
                <w:webHidden/>
              </w:rPr>
            </w:r>
            <w:r w:rsidR="00481A74">
              <w:rPr>
                <w:noProof/>
                <w:webHidden/>
              </w:rPr>
              <w:fldChar w:fldCharType="separate"/>
            </w:r>
            <w:r w:rsidR="00481A74">
              <w:rPr>
                <w:noProof/>
                <w:webHidden/>
              </w:rPr>
              <w:t>31</w:t>
            </w:r>
            <w:r w:rsidR="00481A74">
              <w:rPr>
                <w:noProof/>
                <w:webHidden/>
              </w:rPr>
              <w:fldChar w:fldCharType="end"/>
            </w:r>
          </w:hyperlink>
        </w:p>
        <w:p w14:paraId="42F42A18" w14:textId="1999ADE7" w:rsidR="00481A74" w:rsidRDefault="00C37BC6">
          <w:pPr>
            <w:pStyle w:val="TOC2"/>
            <w:tabs>
              <w:tab w:val="left" w:pos="880"/>
              <w:tab w:val="right" w:leader="dot" w:pos="9016"/>
            </w:tabs>
            <w:rPr>
              <w:rFonts w:asciiTheme="minorHAnsi" w:eastAsiaTheme="minorEastAsia" w:hAnsiTheme="minorHAnsi" w:cstheme="minorBidi"/>
              <w:noProof/>
              <w:color w:val="auto"/>
              <w:sz w:val="22"/>
            </w:rPr>
          </w:pPr>
          <w:hyperlink w:anchor="_Toc146958100" w:history="1">
            <w:r w:rsidR="00481A74" w:rsidRPr="005C557E">
              <w:rPr>
                <w:rStyle w:val="Hyperlink"/>
                <w:noProof/>
              </w:rPr>
              <w:t>7.2</w:t>
            </w:r>
            <w:r w:rsidR="00481A74">
              <w:rPr>
                <w:rFonts w:asciiTheme="minorHAnsi" w:eastAsiaTheme="minorEastAsia" w:hAnsiTheme="minorHAnsi" w:cstheme="minorBidi"/>
                <w:noProof/>
                <w:color w:val="auto"/>
                <w:sz w:val="22"/>
              </w:rPr>
              <w:tab/>
            </w:r>
            <w:r w:rsidR="00481A74" w:rsidRPr="005C557E">
              <w:rPr>
                <w:rStyle w:val="Hyperlink"/>
                <w:noProof/>
              </w:rPr>
              <w:t xml:space="preserve">Систем за автентификација со </w:t>
            </w:r>
            <w:r w:rsidR="00481A74" w:rsidRPr="005C557E">
              <w:rPr>
                <w:rStyle w:val="Hyperlink"/>
                <w:noProof/>
                <w:lang w:val="en-US"/>
              </w:rPr>
              <w:t>AES</w:t>
            </w:r>
            <w:r w:rsidR="00481A74">
              <w:rPr>
                <w:noProof/>
                <w:webHidden/>
              </w:rPr>
              <w:tab/>
            </w:r>
            <w:r w:rsidR="00481A74">
              <w:rPr>
                <w:noProof/>
                <w:webHidden/>
              </w:rPr>
              <w:fldChar w:fldCharType="begin"/>
            </w:r>
            <w:r w:rsidR="00481A74">
              <w:rPr>
                <w:noProof/>
                <w:webHidden/>
              </w:rPr>
              <w:instrText xml:space="preserve"> PAGEREF _Toc146958100 \h </w:instrText>
            </w:r>
            <w:r w:rsidR="00481A74">
              <w:rPr>
                <w:noProof/>
                <w:webHidden/>
              </w:rPr>
            </w:r>
            <w:r w:rsidR="00481A74">
              <w:rPr>
                <w:noProof/>
                <w:webHidden/>
              </w:rPr>
              <w:fldChar w:fldCharType="separate"/>
            </w:r>
            <w:r w:rsidR="00481A74">
              <w:rPr>
                <w:noProof/>
                <w:webHidden/>
              </w:rPr>
              <w:t>33</w:t>
            </w:r>
            <w:r w:rsidR="00481A74">
              <w:rPr>
                <w:noProof/>
                <w:webHidden/>
              </w:rPr>
              <w:fldChar w:fldCharType="end"/>
            </w:r>
          </w:hyperlink>
        </w:p>
        <w:p w14:paraId="2BFFA5CC" w14:textId="4D20C609" w:rsidR="00481A74" w:rsidRDefault="00C37BC6">
          <w:pPr>
            <w:pStyle w:val="TOC2"/>
            <w:tabs>
              <w:tab w:val="left" w:pos="880"/>
              <w:tab w:val="right" w:leader="dot" w:pos="9016"/>
            </w:tabs>
            <w:rPr>
              <w:rFonts w:asciiTheme="minorHAnsi" w:eastAsiaTheme="minorEastAsia" w:hAnsiTheme="minorHAnsi" w:cstheme="minorBidi"/>
              <w:noProof/>
              <w:color w:val="auto"/>
              <w:sz w:val="22"/>
            </w:rPr>
          </w:pPr>
          <w:hyperlink w:anchor="_Toc146958101" w:history="1">
            <w:r w:rsidR="00481A74" w:rsidRPr="005C557E">
              <w:rPr>
                <w:rStyle w:val="Hyperlink"/>
                <w:noProof/>
              </w:rPr>
              <w:t>7.3</w:t>
            </w:r>
            <w:r w:rsidR="00481A74">
              <w:rPr>
                <w:rFonts w:asciiTheme="minorHAnsi" w:eastAsiaTheme="minorEastAsia" w:hAnsiTheme="minorHAnsi" w:cstheme="minorBidi"/>
                <w:noProof/>
                <w:color w:val="auto"/>
                <w:sz w:val="22"/>
              </w:rPr>
              <w:tab/>
            </w:r>
            <w:r w:rsidR="00481A74" w:rsidRPr="005C557E">
              <w:rPr>
                <w:rStyle w:val="Hyperlink"/>
                <w:noProof/>
              </w:rPr>
              <w:t>Шифрирање на лозинки</w:t>
            </w:r>
            <w:r w:rsidR="00481A74">
              <w:rPr>
                <w:noProof/>
                <w:webHidden/>
              </w:rPr>
              <w:tab/>
            </w:r>
            <w:r w:rsidR="00481A74">
              <w:rPr>
                <w:noProof/>
                <w:webHidden/>
              </w:rPr>
              <w:fldChar w:fldCharType="begin"/>
            </w:r>
            <w:r w:rsidR="00481A74">
              <w:rPr>
                <w:noProof/>
                <w:webHidden/>
              </w:rPr>
              <w:instrText xml:space="preserve"> PAGEREF _Toc146958101 \h </w:instrText>
            </w:r>
            <w:r w:rsidR="00481A74">
              <w:rPr>
                <w:noProof/>
                <w:webHidden/>
              </w:rPr>
            </w:r>
            <w:r w:rsidR="00481A74">
              <w:rPr>
                <w:noProof/>
                <w:webHidden/>
              </w:rPr>
              <w:fldChar w:fldCharType="separate"/>
            </w:r>
            <w:r w:rsidR="00481A74">
              <w:rPr>
                <w:noProof/>
                <w:webHidden/>
              </w:rPr>
              <w:t>34</w:t>
            </w:r>
            <w:r w:rsidR="00481A74">
              <w:rPr>
                <w:noProof/>
                <w:webHidden/>
              </w:rPr>
              <w:fldChar w:fldCharType="end"/>
            </w:r>
          </w:hyperlink>
        </w:p>
        <w:p w14:paraId="09885D1A" w14:textId="39604CD3" w:rsidR="00481A74" w:rsidRDefault="00C37BC6">
          <w:pPr>
            <w:pStyle w:val="TOC1"/>
            <w:tabs>
              <w:tab w:val="left" w:pos="440"/>
              <w:tab w:val="right" w:leader="dot" w:pos="9016"/>
            </w:tabs>
            <w:rPr>
              <w:rFonts w:asciiTheme="minorHAnsi" w:eastAsiaTheme="minorEastAsia" w:hAnsiTheme="minorHAnsi" w:cstheme="minorBidi"/>
              <w:noProof/>
              <w:color w:val="auto"/>
              <w:sz w:val="22"/>
            </w:rPr>
          </w:pPr>
          <w:hyperlink w:anchor="_Toc146958102" w:history="1">
            <w:r w:rsidR="00481A74" w:rsidRPr="005C557E">
              <w:rPr>
                <w:rStyle w:val="Hyperlink"/>
                <w:noProof/>
              </w:rPr>
              <w:t>8</w:t>
            </w:r>
            <w:r w:rsidR="00481A74">
              <w:rPr>
                <w:rFonts w:asciiTheme="minorHAnsi" w:eastAsiaTheme="minorEastAsia" w:hAnsiTheme="minorHAnsi" w:cstheme="minorBidi"/>
                <w:noProof/>
                <w:color w:val="auto"/>
                <w:sz w:val="22"/>
              </w:rPr>
              <w:tab/>
            </w:r>
            <w:r w:rsidR="00481A74" w:rsidRPr="005C557E">
              <w:rPr>
                <w:rStyle w:val="Hyperlink"/>
                <w:noProof/>
              </w:rPr>
              <w:t>Креирање на базата на податоци</w:t>
            </w:r>
            <w:r w:rsidR="00481A74">
              <w:rPr>
                <w:noProof/>
                <w:webHidden/>
              </w:rPr>
              <w:tab/>
            </w:r>
            <w:r w:rsidR="00481A74">
              <w:rPr>
                <w:noProof/>
                <w:webHidden/>
              </w:rPr>
              <w:fldChar w:fldCharType="begin"/>
            </w:r>
            <w:r w:rsidR="00481A74">
              <w:rPr>
                <w:noProof/>
                <w:webHidden/>
              </w:rPr>
              <w:instrText xml:space="preserve"> PAGEREF _Toc146958102 \h </w:instrText>
            </w:r>
            <w:r w:rsidR="00481A74">
              <w:rPr>
                <w:noProof/>
                <w:webHidden/>
              </w:rPr>
            </w:r>
            <w:r w:rsidR="00481A74">
              <w:rPr>
                <w:noProof/>
                <w:webHidden/>
              </w:rPr>
              <w:fldChar w:fldCharType="separate"/>
            </w:r>
            <w:r w:rsidR="00481A74">
              <w:rPr>
                <w:noProof/>
                <w:webHidden/>
              </w:rPr>
              <w:t>35</w:t>
            </w:r>
            <w:r w:rsidR="00481A74">
              <w:rPr>
                <w:noProof/>
                <w:webHidden/>
              </w:rPr>
              <w:fldChar w:fldCharType="end"/>
            </w:r>
          </w:hyperlink>
        </w:p>
        <w:p w14:paraId="4F6867B1" w14:textId="0663BD9A" w:rsidR="00481A74" w:rsidRDefault="00C37BC6">
          <w:pPr>
            <w:pStyle w:val="TOC2"/>
            <w:tabs>
              <w:tab w:val="left" w:pos="880"/>
              <w:tab w:val="right" w:leader="dot" w:pos="9016"/>
            </w:tabs>
            <w:rPr>
              <w:rFonts w:asciiTheme="minorHAnsi" w:eastAsiaTheme="minorEastAsia" w:hAnsiTheme="minorHAnsi" w:cstheme="minorBidi"/>
              <w:noProof/>
              <w:color w:val="auto"/>
              <w:sz w:val="22"/>
            </w:rPr>
          </w:pPr>
          <w:hyperlink w:anchor="_Toc146958103" w:history="1">
            <w:r w:rsidR="00481A74" w:rsidRPr="005C557E">
              <w:rPr>
                <w:rStyle w:val="Hyperlink"/>
                <w:noProof/>
              </w:rPr>
              <w:t>8.1</w:t>
            </w:r>
            <w:r w:rsidR="00481A74">
              <w:rPr>
                <w:rFonts w:asciiTheme="minorHAnsi" w:eastAsiaTheme="minorEastAsia" w:hAnsiTheme="minorHAnsi" w:cstheme="minorBidi"/>
                <w:noProof/>
                <w:color w:val="auto"/>
                <w:sz w:val="22"/>
              </w:rPr>
              <w:tab/>
            </w:r>
            <w:r w:rsidR="00481A74" w:rsidRPr="005C557E">
              <w:rPr>
                <w:rStyle w:val="Hyperlink"/>
                <w:noProof/>
              </w:rPr>
              <w:t>ERD(Entity relationship diagram) дијаграм</w:t>
            </w:r>
            <w:r w:rsidR="00481A74">
              <w:rPr>
                <w:noProof/>
                <w:webHidden/>
              </w:rPr>
              <w:tab/>
            </w:r>
            <w:r w:rsidR="00481A74">
              <w:rPr>
                <w:noProof/>
                <w:webHidden/>
              </w:rPr>
              <w:fldChar w:fldCharType="begin"/>
            </w:r>
            <w:r w:rsidR="00481A74">
              <w:rPr>
                <w:noProof/>
                <w:webHidden/>
              </w:rPr>
              <w:instrText xml:space="preserve"> PAGEREF _Toc146958103 \h </w:instrText>
            </w:r>
            <w:r w:rsidR="00481A74">
              <w:rPr>
                <w:noProof/>
                <w:webHidden/>
              </w:rPr>
            </w:r>
            <w:r w:rsidR="00481A74">
              <w:rPr>
                <w:noProof/>
                <w:webHidden/>
              </w:rPr>
              <w:fldChar w:fldCharType="separate"/>
            </w:r>
            <w:r w:rsidR="00481A74">
              <w:rPr>
                <w:noProof/>
                <w:webHidden/>
              </w:rPr>
              <w:t>35</w:t>
            </w:r>
            <w:r w:rsidR="00481A74">
              <w:rPr>
                <w:noProof/>
                <w:webHidden/>
              </w:rPr>
              <w:fldChar w:fldCharType="end"/>
            </w:r>
          </w:hyperlink>
        </w:p>
        <w:p w14:paraId="735EC272" w14:textId="68A39B9C" w:rsidR="00481A74" w:rsidRDefault="00C37BC6">
          <w:pPr>
            <w:pStyle w:val="TOC2"/>
            <w:tabs>
              <w:tab w:val="left" w:pos="880"/>
              <w:tab w:val="right" w:leader="dot" w:pos="9016"/>
            </w:tabs>
            <w:rPr>
              <w:rFonts w:asciiTheme="minorHAnsi" w:eastAsiaTheme="minorEastAsia" w:hAnsiTheme="minorHAnsi" w:cstheme="minorBidi"/>
              <w:noProof/>
              <w:color w:val="auto"/>
              <w:sz w:val="22"/>
            </w:rPr>
          </w:pPr>
          <w:hyperlink w:anchor="_Toc146958104" w:history="1">
            <w:r w:rsidR="00481A74" w:rsidRPr="005C557E">
              <w:rPr>
                <w:rStyle w:val="Hyperlink"/>
                <w:noProof/>
                <w:lang w:val="en-US"/>
              </w:rPr>
              <w:t>8.2</w:t>
            </w:r>
            <w:r w:rsidR="00481A74">
              <w:rPr>
                <w:rFonts w:asciiTheme="minorHAnsi" w:eastAsiaTheme="minorEastAsia" w:hAnsiTheme="minorHAnsi" w:cstheme="minorBidi"/>
                <w:noProof/>
                <w:color w:val="auto"/>
                <w:sz w:val="22"/>
              </w:rPr>
              <w:tab/>
            </w:r>
            <w:r w:rsidR="00481A74" w:rsidRPr="005C557E">
              <w:rPr>
                <w:rStyle w:val="Hyperlink"/>
                <w:noProof/>
              </w:rPr>
              <w:t xml:space="preserve">Структура на табелите во </w:t>
            </w:r>
            <w:r w:rsidR="00481A74" w:rsidRPr="005C557E">
              <w:rPr>
                <w:rStyle w:val="Hyperlink"/>
                <w:noProof/>
                <w:lang w:val="en-US"/>
              </w:rPr>
              <w:t>Microsoft SQL Server Management Studio</w:t>
            </w:r>
            <w:r w:rsidR="00481A74">
              <w:rPr>
                <w:noProof/>
                <w:webHidden/>
              </w:rPr>
              <w:tab/>
            </w:r>
            <w:r w:rsidR="00481A74">
              <w:rPr>
                <w:noProof/>
                <w:webHidden/>
              </w:rPr>
              <w:fldChar w:fldCharType="begin"/>
            </w:r>
            <w:r w:rsidR="00481A74">
              <w:rPr>
                <w:noProof/>
                <w:webHidden/>
              </w:rPr>
              <w:instrText xml:space="preserve"> PAGEREF _Toc146958104 \h </w:instrText>
            </w:r>
            <w:r w:rsidR="00481A74">
              <w:rPr>
                <w:noProof/>
                <w:webHidden/>
              </w:rPr>
            </w:r>
            <w:r w:rsidR="00481A74">
              <w:rPr>
                <w:noProof/>
                <w:webHidden/>
              </w:rPr>
              <w:fldChar w:fldCharType="separate"/>
            </w:r>
            <w:r w:rsidR="00481A74">
              <w:rPr>
                <w:noProof/>
                <w:webHidden/>
              </w:rPr>
              <w:t>38</w:t>
            </w:r>
            <w:r w:rsidR="00481A74">
              <w:rPr>
                <w:noProof/>
                <w:webHidden/>
              </w:rPr>
              <w:fldChar w:fldCharType="end"/>
            </w:r>
          </w:hyperlink>
        </w:p>
        <w:p w14:paraId="155684C1" w14:textId="08AACE47" w:rsidR="00481A74" w:rsidRDefault="00C37BC6">
          <w:pPr>
            <w:pStyle w:val="TOC1"/>
            <w:tabs>
              <w:tab w:val="left" w:pos="440"/>
              <w:tab w:val="right" w:leader="dot" w:pos="9016"/>
            </w:tabs>
            <w:rPr>
              <w:rFonts w:asciiTheme="minorHAnsi" w:eastAsiaTheme="minorEastAsia" w:hAnsiTheme="minorHAnsi" w:cstheme="minorBidi"/>
              <w:noProof/>
              <w:color w:val="auto"/>
              <w:sz w:val="22"/>
            </w:rPr>
          </w:pPr>
          <w:hyperlink w:anchor="_Toc146958105" w:history="1">
            <w:r w:rsidR="00481A74" w:rsidRPr="005C557E">
              <w:rPr>
                <w:rStyle w:val="Hyperlink"/>
                <w:noProof/>
              </w:rPr>
              <w:t>9</w:t>
            </w:r>
            <w:r w:rsidR="00481A74">
              <w:rPr>
                <w:rFonts w:asciiTheme="minorHAnsi" w:eastAsiaTheme="minorEastAsia" w:hAnsiTheme="minorHAnsi" w:cstheme="minorBidi"/>
                <w:noProof/>
                <w:color w:val="auto"/>
                <w:sz w:val="22"/>
              </w:rPr>
              <w:tab/>
            </w:r>
            <w:r w:rsidR="00481A74" w:rsidRPr="005C557E">
              <w:rPr>
                <w:rStyle w:val="Hyperlink"/>
                <w:noProof/>
              </w:rPr>
              <w:t>Заклучок</w:t>
            </w:r>
            <w:r w:rsidR="00481A74">
              <w:rPr>
                <w:noProof/>
                <w:webHidden/>
              </w:rPr>
              <w:tab/>
            </w:r>
            <w:r w:rsidR="00481A74">
              <w:rPr>
                <w:noProof/>
                <w:webHidden/>
              </w:rPr>
              <w:fldChar w:fldCharType="begin"/>
            </w:r>
            <w:r w:rsidR="00481A74">
              <w:rPr>
                <w:noProof/>
                <w:webHidden/>
              </w:rPr>
              <w:instrText xml:space="preserve"> PAGEREF _Toc146958105 \h </w:instrText>
            </w:r>
            <w:r w:rsidR="00481A74">
              <w:rPr>
                <w:noProof/>
                <w:webHidden/>
              </w:rPr>
            </w:r>
            <w:r w:rsidR="00481A74">
              <w:rPr>
                <w:noProof/>
                <w:webHidden/>
              </w:rPr>
              <w:fldChar w:fldCharType="separate"/>
            </w:r>
            <w:r w:rsidR="00481A74">
              <w:rPr>
                <w:noProof/>
                <w:webHidden/>
              </w:rPr>
              <w:t>43</w:t>
            </w:r>
            <w:r w:rsidR="00481A74">
              <w:rPr>
                <w:noProof/>
                <w:webHidden/>
              </w:rPr>
              <w:fldChar w:fldCharType="end"/>
            </w:r>
          </w:hyperlink>
        </w:p>
        <w:p w14:paraId="332FA4F9" w14:textId="4654DA8B" w:rsidR="00481A74" w:rsidRDefault="00C37BC6">
          <w:pPr>
            <w:pStyle w:val="TOC1"/>
            <w:tabs>
              <w:tab w:val="left" w:pos="660"/>
              <w:tab w:val="right" w:leader="dot" w:pos="9016"/>
            </w:tabs>
            <w:rPr>
              <w:rFonts w:asciiTheme="minorHAnsi" w:eastAsiaTheme="minorEastAsia" w:hAnsiTheme="minorHAnsi" w:cstheme="minorBidi"/>
              <w:noProof/>
              <w:color w:val="auto"/>
              <w:sz w:val="22"/>
            </w:rPr>
          </w:pPr>
          <w:hyperlink w:anchor="_Toc146958106" w:history="1">
            <w:r w:rsidR="00481A74" w:rsidRPr="005C557E">
              <w:rPr>
                <w:rStyle w:val="Hyperlink"/>
                <w:noProof/>
              </w:rPr>
              <w:t>10</w:t>
            </w:r>
            <w:r w:rsidR="00481A74">
              <w:rPr>
                <w:rFonts w:asciiTheme="minorHAnsi" w:eastAsiaTheme="minorEastAsia" w:hAnsiTheme="minorHAnsi" w:cstheme="minorBidi"/>
                <w:noProof/>
                <w:color w:val="auto"/>
                <w:sz w:val="22"/>
              </w:rPr>
              <w:tab/>
            </w:r>
            <w:r w:rsidR="00481A74" w:rsidRPr="005C557E">
              <w:rPr>
                <w:rStyle w:val="Hyperlink"/>
                <w:noProof/>
              </w:rPr>
              <w:t>Користена литература</w:t>
            </w:r>
            <w:r w:rsidR="00481A74">
              <w:rPr>
                <w:noProof/>
                <w:webHidden/>
              </w:rPr>
              <w:tab/>
            </w:r>
            <w:r w:rsidR="00481A74">
              <w:rPr>
                <w:noProof/>
                <w:webHidden/>
              </w:rPr>
              <w:fldChar w:fldCharType="begin"/>
            </w:r>
            <w:r w:rsidR="00481A74">
              <w:rPr>
                <w:noProof/>
                <w:webHidden/>
              </w:rPr>
              <w:instrText xml:space="preserve"> PAGEREF _Toc146958106 \h </w:instrText>
            </w:r>
            <w:r w:rsidR="00481A74">
              <w:rPr>
                <w:noProof/>
                <w:webHidden/>
              </w:rPr>
            </w:r>
            <w:r w:rsidR="00481A74">
              <w:rPr>
                <w:noProof/>
                <w:webHidden/>
              </w:rPr>
              <w:fldChar w:fldCharType="separate"/>
            </w:r>
            <w:r w:rsidR="00481A74">
              <w:rPr>
                <w:noProof/>
                <w:webHidden/>
              </w:rPr>
              <w:t>44</w:t>
            </w:r>
            <w:r w:rsidR="00481A74">
              <w:rPr>
                <w:noProof/>
                <w:webHidden/>
              </w:rPr>
              <w:fldChar w:fldCharType="end"/>
            </w:r>
          </w:hyperlink>
        </w:p>
        <w:p w14:paraId="740D45C2" w14:textId="45D8BB86" w:rsidR="00BE12CC" w:rsidRDefault="00BE12CC" w:rsidP="00BE12CC">
          <w:r>
            <w:fldChar w:fldCharType="end"/>
          </w:r>
        </w:p>
      </w:sdtContent>
    </w:sdt>
    <w:p w14:paraId="3C3A131F" w14:textId="77777777" w:rsidR="00BE12CC" w:rsidRDefault="00BE12CC" w:rsidP="00BE12CC">
      <w:pPr>
        <w:spacing w:after="276" w:line="259" w:lineRule="auto"/>
        <w:ind w:left="0" w:firstLine="0"/>
        <w:jc w:val="left"/>
      </w:pPr>
      <w:r>
        <w:t xml:space="preserve"> </w:t>
      </w:r>
    </w:p>
    <w:p w14:paraId="1AFC589E" w14:textId="77777777" w:rsidR="00BE12CC" w:rsidRDefault="00BE12CC" w:rsidP="00BE12CC">
      <w:pPr>
        <w:spacing w:after="160" w:line="259" w:lineRule="auto"/>
        <w:ind w:left="0" w:firstLine="0"/>
        <w:jc w:val="left"/>
      </w:pPr>
      <w:r>
        <w:t xml:space="preserve"> </w:t>
      </w:r>
    </w:p>
    <w:p w14:paraId="5DE05C65" w14:textId="77777777" w:rsidR="00BE12CC" w:rsidRDefault="00BE12CC" w:rsidP="00BE12CC">
      <w:pPr>
        <w:spacing w:after="158" w:line="259" w:lineRule="auto"/>
        <w:ind w:left="0" w:firstLine="0"/>
        <w:jc w:val="left"/>
      </w:pPr>
      <w:r>
        <w:t xml:space="preserve"> </w:t>
      </w:r>
    </w:p>
    <w:p w14:paraId="034574F9" w14:textId="77777777" w:rsidR="00BE12CC" w:rsidRDefault="00BE12CC" w:rsidP="00BE12CC">
      <w:pPr>
        <w:spacing w:after="0" w:line="259" w:lineRule="auto"/>
        <w:ind w:left="0" w:firstLine="0"/>
        <w:jc w:val="left"/>
      </w:pPr>
      <w:r>
        <w:t xml:space="preserve"> </w:t>
      </w:r>
    </w:p>
    <w:p w14:paraId="400C3848" w14:textId="77777777" w:rsidR="00BE12CC" w:rsidRDefault="00BE12CC" w:rsidP="00BE12CC">
      <w:pPr>
        <w:spacing w:after="0" w:line="259" w:lineRule="auto"/>
        <w:ind w:left="0" w:firstLine="0"/>
        <w:jc w:val="left"/>
      </w:pPr>
    </w:p>
    <w:p w14:paraId="08DD5A7D" w14:textId="77777777" w:rsidR="00BE12CC" w:rsidRDefault="00BE12CC" w:rsidP="00BE12CC">
      <w:pPr>
        <w:spacing w:after="0" w:line="259" w:lineRule="auto"/>
        <w:ind w:left="0" w:firstLine="0"/>
        <w:jc w:val="left"/>
      </w:pPr>
    </w:p>
    <w:p w14:paraId="5F0A6D87" w14:textId="77777777" w:rsidR="00BE12CC" w:rsidRDefault="00BE12CC" w:rsidP="00BE12CC">
      <w:pPr>
        <w:spacing w:after="0" w:line="259" w:lineRule="auto"/>
        <w:ind w:left="0" w:firstLine="0"/>
        <w:jc w:val="left"/>
      </w:pPr>
    </w:p>
    <w:p w14:paraId="4F782748" w14:textId="77777777" w:rsidR="00BE12CC" w:rsidRDefault="00BE12CC" w:rsidP="00BE12CC">
      <w:pPr>
        <w:spacing w:after="0" w:line="259" w:lineRule="auto"/>
        <w:ind w:left="0" w:firstLine="0"/>
        <w:jc w:val="left"/>
      </w:pPr>
    </w:p>
    <w:p w14:paraId="2422B356" w14:textId="77777777" w:rsidR="008A113A" w:rsidRDefault="008A113A" w:rsidP="00BE12CC">
      <w:pPr>
        <w:spacing w:after="0" w:line="259" w:lineRule="auto"/>
        <w:ind w:left="0" w:firstLine="0"/>
        <w:jc w:val="left"/>
      </w:pPr>
    </w:p>
    <w:p w14:paraId="0B3AC226" w14:textId="77777777" w:rsidR="00B43A2B" w:rsidRDefault="00B43A2B" w:rsidP="00BE12CC">
      <w:pPr>
        <w:spacing w:after="0" w:line="259" w:lineRule="auto"/>
        <w:ind w:left="0" w:firstLine="0"/>
        <w:jc w:val="left"/>
      </w:pPr>
    </w:p>
    <w:p w14:paraId="1E84E349" w14:textId="77777777" w:rsidR="00B43A2B" w:rsidRDefault="00B43A2B" w:rsidP="00BE12CC">
      <w:pPr>
        <w:spacing w:after="0" w:line="259" w:lineRule="auto"/>
        <w:ind w:left="0" w:firstLine="0"/>
        <w:jc w:val="left"/>
      </w:pPr>
    </w:p>
    <w:p w14:paraId="64869332" w14:textId="77777777" w:rsidR="00B43A2B" w:rsidRDefault="00B43A2B" w:rsidP="00BE12CC">
      <w:pPr>
        <w:spacing w:after="0" w:line="259" w:lineRule="auto"/>
        <w:ind w:left="0" w:firstLine="0"/>
        <w:jc w:val="left"/>
      </w:pPr>
    </w:p>
    <w:p w14:paraId="6C2A159A" w14:textId="77777777" w:rsidR="00B43A2B" w:rsidRDefault="00B43A2B" w:rsidP="00BE12CC">
      <w:pPr>
        <w:spacing w:after="0" w:line="259" w:lineRule="auto"/>
        <w:ind w:left="0" w:firstLine="0"/>
        <w:jc w:val="left"/>
      </w:pPr>
    </w:p>
    <w:p w14:paraId="78AEE735" w14:textId="77777777" w:rsidR="00B43A2B" w:rsidRDefault="00B43A2B" w:rsidP="00BE12CC">
      <w:pPr>
        <w:spacing w:after="0" w:line="259" w:lineRule="auto"/>
        <w:ind w:left="0" w:firstLine="0"/>
        <w:jc w:val="left"/>
      </w:pPr>
    </w:p>
    <w:p w14:paraId="4821E90B" w14:textId="77777777" w:rsidR="00B43A2B" w:rsidRDefault="00B43A2B" w:rsidP="00BE12CC">
      <w:pPr>
        <w:spacing w:after="0" w:line="259" w:lineRule="auto"/>
        <w:ind w:left="0" w:firstLine="0"/>
        <w:jc w:val="left"/>
      </w:pPr>
    </w:p>
    <w:p w14:paraId="16AE3169" w14:textId="77777777" w:rsidR="00B43A2B" w:rsidRDefault="00B43A2B" w:rsidP="00BE12CC">
      <w:pPr>
        <w:spacing w:after="0" w:line="259" w:lineRule="auto"/>
        <w:ind w:left="0" w:firstLine="0"/>
        <w:jc w:val="left"/>
      </w:pPr>
    </w:p>
    <w:p w14:paraId="283A2B07" w14:textId="77777777" w:rsidR="00B43A2B" w:rsidRDefault="00B43A2B" w:rsidP="00BE12CC">
      <w:pPr>
        <w:spacing w:after="0" w:line="259" w:lineRule="auto"/>
        <w:ind w:left="0" w:firstLine="0"/>
        <w:jc w:val="left"/>
      </w:pPr>
    </w:p>
    <w:p w14:paraId="1672AEEE" w14:textId="77777777" w:rsidR="00B43A2B" w:rsidRDefault="00B43A2B" w:rsidP="00BE12CC">
      <w:pPr>
        <w:spacing w:after="0" w:line="259" w:lineRule="auto"/>
        <w:ind w:left="0" w:firstLine="0"/>
        <w:jc w:val="left"/>
      </w:pPr>
    </w:p>
    <w:p w14:paraId="4830776B" w14:textId="77777777" w:rsidR="00B43A2B" w:rsidRDefault="00B43A2B" w:rsidP="00BE12CC">
      <w:pPr>
        <w:spacing w:after="0" w:line="259" w:lineRule="auto"/>
        <w:ind w:left="0" w:firstLine="0"/>
        <w:jc w:val="left"/>
      </w:pPr>
    </w:p>
    <w:p w14:paraId="7B4BD59B" w14:textId="77777777" w:rsidR="00B43A2B" w:rsidRDefault="00B43A2B" w:rsidP="00BE12CC">
      <w:pPr>
        <w:spacing w:after="0" w:line="259" w:lineRule="auto"/>
        <w:ind w:left="0" w:firstLine="0"/>
        <w:jc w:val="left"/>
      </w:pPr>
    </w:p>
    <w:p w14:paraId="0F518F83" w14:textId="77777777" w:rsidR="00B43A2B" w:rsidRDefault="00B43A2B" w:rsidP="00BE12CC">
      <w:pPr>
        <w:spacing w:after="0" w:line="259" w:lineRule="auto"/>
        <w:ind w:left="0" w:firstLine="0"/>
        <w:jc w:val="left"/>
      </w:pPr>
    </w:p>
    <w:p w14:paraId="3CBB8A93" w14:textId="77777777" w:rsidR="008A113A" w:rsidRDefault="008A113A" w:rsidP="00BE12CC">
      <w:pPr>
        <w:spacing w:after="0" w:line="259" w:lineRule="auto"/>
        <w:ind w:left="0" w:firstLine="0"/>
        <w:jc w:val="left"/>
      </w:pPr>
    </w:p>
    <w:p w14:paraId="40668DE5" w14:textId="77777777" w:rsidR="00696B9F" w:rsidRDefault="00696B9F" w:rsidP="00696B9F">
      <w:pPr>
        <w:spacing w:after="245" w:line="259" w:lineRule="auto"/>
        <w:ind w:left="0" w:firstLine="0"/>
        <w:jc w:val="left"/>
      </w:pPr>
    </w:p>
    <w:p w14:paraId="395E538C" w14:textId="77777777" w:rsidR="00696B9F" w:rsidRDefault="00696B9F" w:rsidP="00696B9F">
      <w:pPr>
        <w:pStyle w:val="Heading2"/>
        <w:ind w:left="532" w:hanging="547"/>
      </w:pPr>
      <w:bookmarkStart w:id="0" w:name="_Toc146958071"/>
      <w:r>
        <w:lastRenderedPageBreak/>
        <w:t>Апстракт</w:t>
      </w:r>
      <w:bookmarkEnd w:id="0"/>
      <w:r>
        <w:t xml:space="preserve"> </w:t>
      </w:r>
    </w:p>
    <w:p w14:paraId="72B7F507" w14:textId="77777777" w:rsidR="00696B9F" w:rsidRDefault="00696B9F" w:rsidP="00696B9F">
      <w:pPr>
        <w:spacing w:after="198" w:line="259" w:lineRule="auto"/>
        <w:ind w:left="0" w:firstLine="0"/>
        <w:jc w:val="left"/>
      </w:pPr>
      <w:r>
        <w:t xml:space="preserve"> </w:t>
      </w:r>
    </w:p>
    <w:p w14:paraId="163FFF36" w14:textId="77777777" w:rsidR="00696B9F" w:rsidRDefault="00696B9F" w:rsidP="00696B9F">
      <w:pPr>
        <w:spacing w:after="198" w:line="259" w:lineRule="auto"/>
        <w:ind w:left="0" w:firstLine="0"/>
        <w:rPr>
          <w:lang w:val="en-US"/>
        </w:rPr>
      </w:pPr>
      <w:r>
        <w:t>Апликацијата за управување со центар за обука и професионално усовршување е сеопфатно софтверско решение развиено со користење на програмскиот јазик C#, дизајнирано да ги револуционизира и рационализира административните, академските и оперативните процеси во овие институции. Во време кое се карактеризира со брза дигитална трансформација, традиционалните рачни методи за управување со  евиденција на клиенти, информациите за институцијата, распоредот на курсеви и финансиските трансакции станаа несоодветни.</w:t>
      </w:r>
      <w:r>
        <w:rPr>
          <w:lang w:val="en-US"/>
        </w:rPr>
        <w:t xml:space="preserve"> </w:t>
      </w:r>
      <w:r>
        <w:t>Овој проект има за цел да ги реши овие проблеми преку обезбедување на лесен, приспособлив и скалабилен систем кој им овозможува на центрите за обука да ги автоматизираат нивните секојдневни операции. Системот за управување со обуки за професионално усовршување нуди модули за управување со информации за клиентите, детали за центарот за обука, преглед на курсеви и предмети, финансиски трансакции, преглед и менаџмент со вработени, преглед на дневни, месечни и годишни извештаи. Овие модули колективно ја подобруваат ефикасноста, точноста и транспарентноста. Клучните карактеристики вклучуваат менаџмент за уписи на клиенти и нивни информации, информации и контакт со центарот за обука, преглед на курсеви, финансиско следење, менаџмент на вработените, извештаи и преглед на сите трошоци што една институција може да ги има. Овој проект не само што ги поедноставува административните задачи, туку и поттикнува донесување одлуки водени од податоци во овие институции. Најголема предност е нудењето на  приспособливост и адаптација за да одговараат на институциите од сите големини.</w:t>
      </w:r>
      <w:r>
        <w:rPr>
          <w:lang w:val="en-US"/>
        </w:rPr>
        <w:t xml:space="preserve"> </w:t>
      </w:r>
      <w:r>
        <w:t>Апликацијата за управување со центри за обука и професионално усовршување претставува возбудлива можност за искористување на технологијата за подобрување на администрацијата во овие институции. Тој предвидува иднина каде што овие институции ќе можат да ги оптимизираат своите ресурси и да обезбедат супериорно образовно искуство за клиентите. Овој систем е доказ за моќта на технологијата во подобрувањето на ефикасноста и ефективноста на образовниот менаџмент.</w:t>
      </w:r>
      <w:r>
        <w:rPr>
          <w:lang w:val="en-US"/>
        </w:rPr>
        <w:t xml:space="preserve"> </w:t>
      </w:r>
    </w:p>
    <w:p w14:paraId="302E8339" w14:textId="77777777" w:rsidR="00696B9F" w:rsidRDefault="00696B9F" w:rsidP="00696B9F">
      <w:pPr>
        <w:spacing w:after="198" w:line="259" w:lineRule="auto"/>
        <w:ind w:left="0" w:firstLine="0"/>
        <w:rPr>
          <w:lang w:val="en-US"/>
        </w:rPr>
      </w:pPr>
      <w:r>
        <w:rPr>
          <w:lang w:val="en-US"/>
        </w:rPr>
        <w:t>Apstract</w:t>
      </w:r>
    </w:p>
    <w:p w14:paraId="036CFBED" w14:textId="6A5ED3D2" w:rsidR="00696B9F" w:rsidRDefault="00696B9F" w:rsidP="00696B9F">
      <w:pPr>
        <w:spacing w:after="198" w:line="259" w:lineRule="auto"/>
        <w:ind w:left="0" w:firstLine="0"/>
      </w:pPr>
      <w:r>
        <w:rPr>
          <w:b/>
          <w:bCs/>
          <w:lang w:val="en-US"/>
        </w:rPr>
        <w:t xml:space="preserve">The application for management of courses and professional improvement </w:t>
      </w:r>
      <w:r w:rsidRPr="002C4DE7">
        <w:t>is a comprehensive software solution developed using the C# programming language, designed to revolutionize and streamline the administrative, academic, and operational processes within educational institutions. In an era characterized by rapid digital transformation, traditional manual methods of managing</w:t>
      </w:r>
      <w:r>
        <w:rPr>
          <w:lang w:val="en-US"/>
        </w:rPr>
        <w:t xml:space="preserve"> client</w:t>
      </w:r>
      <w:r w:rsidRPr="002C4DE7">
        <w:t xml:space="preserve"> records, </w:t>
      </w:r>
      <w:r>
        <w:rPr>
          <w:lang w:val="en-US"/>
        </w:rPr>
        <w:t>company</w:t>
      </w:r>
      <w:r w:rsidRPr="002C4DE7">
        <w:t xml:space="preserve"> information, course scheduling, and financial transactions have become inadequate. This project aims to bridge this gap by providing a user-friendly, adaptable, and scalable system that empowers </w:t>
      </w:r>
      <w:r>
        <w:rPr>
          <w:lang w:val="en-US"/>
        </w:rPr>
        <w:t>institutions like this</w:t>
      </w:r>
      <w:r w:rsidRPr="002C4DE7">
        <w:t xml:space="preserve"> to automate their daily operations. Th</w:t>
      </w:r>
      <w:r>
        <w:rPr>
          <w:lang w:val="en-US"/>
        </w:rPr>
        <w:t>is system</w:t>
      </w:r>
      <w:r w:rsidRPr="002C4DE7">
        <w:t xml:space="preserve"> offers modules for managing </w:t>
      </w:r>
      <w:r>
        <w:rPr>
          <w:lang w:val="en-US"/>
        </w:rPr>
        <w:t>client</w:t>
      </w:r>
      <w:r w:rsidRPr="002C4DE7">
        <w:t xml:space="preserve"> information, </w:t>
      </w:r>
      <w:r>
        <w:rPr>
          <w:lang w:val="en-US"/>
        </w:rPr>
        <w:t>company</w:t>
      </w:r>
      <w:r w:rsidRPr="002C4DE7">
        <w:t xml:space="preserve"> details, course scheduling, financial transactions, </w:t>
      </w:r>
      <w:r>
        <w:rPr>
          <w:lang w:val="en-US"/>
        </w:rPr>
        <w:t>employee management, daily, monthly and yearly financial reports</w:t>
      </w:r>
      <w:r w:rsidRPr="002C4DE7">
        <w:t xml:space="preserve">. These modules collectively enhance efficiency, accuracy, and transparency, allowing educational institutions to focus on their core </w:t>
      </w:r>
      <w:r w:rsidRPr="002C4DE7">
        <w:lastRenderedPageBreak/>
        <w:t xml:space="preserve">mission of delivering quality education. Key features include </w:t>
      </w:r>
      <w:r>
        <w:rPr>
          <w:lang w:val="en-US"/>
        </w:rPr>
        <w:t>client</w:t>
      </w:r>
      <w:r w:rsidRPr="002C4DE7">
        <w:t xml:space="preserve"> record management, </w:t>
      </w:r>
      <w:r>
        <w:rPr>
          <w:lang w:val="en-US"/>
        </w:rPr>
        <w:t>company details</w:t>
      </w:r>
      <w:r w:rsidRPr="002C4DE7">
        <w:t xml:space="preserve">, course </w:t>
      </w:r>
      <w:r>
        <w:rPr>
          <w:lang w:val="en-US"/>
        </w:rPr>
        <w:t>view</w:t>
      </w:r>
      <w:r w:rsidRPr="002C4DE7">
        <w:t xml:space="preserve">, financial tracking, digital </w:t>
      </w:r>
      <w:r>
        <w:rPr>
          <w:lang w:val="en-US"/>
        </w:rPr>
        <w:t>records of every transaction</w:t>
      </w:r>
      <w:r w:rsidRPr="002C4DE7">
        <w:t xml:space="preserve">, </w:t>
      </w:r>
      <w:r>
        <w:rPr>
          <w:lang w:val="en-US"/>
        </w:rPr>
        <w:t>tracking attendance</w:t>
      </w:r>
      <w:r w:rsidRPr="002C4DE7">
        <w:t xml:space="preserve">. Additionally, it </w:t>
      </w:r>
      <w:r>
        <w:rPr>
          <w:lang w:val="en-US"/>
        </w:rPr>
        <w:t>aims to help</w:t>
      </w:r>
      <w:r w:rsidRPr="002C4DE7">
        <w:t xml:space="preserve"> in</w:t>
      </w:r>
      <w:r>
        <w:rPr>
          <w:lang w:val="en-US"/>
        </w:rPr>
        <w:t xml:space="preserve"> making</w:t>
      </w:r>
      <w:r w:rsidRPr="002C4DE7">
        <w:t xml:space="preserve"> informed decision</w:t>
      </w:r>
      <w:r>
        <w:rPr>
          <w:lang w:val="en-US"/>
        </w:rPr>
        <w:t>s</w:t>
      </w:r>
      <w:r w:rsidRPr="002C4DE7">
        <w:t xml:space="preserve"> and improve overall institutional performance. This project not only simplifies administrative tasks but also fosters a culture of data-driven decision-making within educational institutions. It addresses the evolving needs of </w:t>
      </w:r>
      <w:r>
        <w:rPr>
          <w:lang w:val="en-US"/>
        </w:rPr>
        <w:t xml:space="preserve">professional improvement institutions </w:t>
      </w:r>
      <w:r w:rsidRPr="002C4DE7">
        <w:t>by offering scalability and adaptability to suit institutions of all sizes. Th</w:t>
      </w:r>
      <w:r>
        <w:rPr>
          <w:lang w:val="en-US"/>
        </w:rPr>
        <w:t>is system</w:t>
      </w:r>
      <w:r w:rsidRPr="002C4DE7">
        <w:t xml:space="preserve"> represents an exciting opportunity to harness technology for the betterment of education administration. It envisions a future where educational institutions can optimize their resources and provide a superior educational experience to </w:t>
      </w:r>
      <w:r>
        <w:rPr>
          <w:lang w:val="en-US"/>
        </w:rPr>
        <w:t>clients</w:t>
      </w:r>
      <w:r w:rsidRPr="002C4DE7">
        <w:t>.</w:t>
      </w:r>
    </w:p>
    <w:p w14:paraId="07095AE3" w14:textId="77777777" w:rsidR="00696B9F" w:rsidRPr="00605A7E" w:rsidRDefault="00696B9F" w:rsidP="00696B9F">
      <w:pPr>
        <w:spacing w:after="198" w:line="259" w:lineRule="auto"/>
        <w:ind w:left="0" w:firstLine="0"/>
        <w:rPr>
          <w:lang w:val="en-US"/>
        </w:rPr>
      </w:pPr>
    </w:p>
    <w:p w14:paraId="3FEB42EA" w14:textId="77777777" w:rsidR="00696B9F" w:rsidRDefault="00696B9F" w:rsidP="00BE12CC">
      <w:pPr>
        <w:spacing w:after="0" w:line="259" w:lineRule="auto"/>
        <w:ind w:left="0" w:firstLine="0"/>
        <w:jc w:val="left"/>
      </w:pPr>
    </w:p>
    <w:p w14:paraId="537F79A2" w14:textId="77777777" w:rsidR="008A113A" w:rsidRDefault="008A113A" w:rsidP="00BE12CC">
      <w:pPr>
        <w:spacing w:after="0" w:line="259" w:lineRule="auto"/>
        <w:ind w:left="0" w:firstLine="0"/>
        <w:jc w:val="left"/>
      </w:pPr>
    </w:p>
    <w:p w14:paraId="1AA5259D" w14:textId="77777777" w:rsidR="00BE12CC" w:rsidRDefault="00BE12CC" w:rsidP="00BE12CC">
      <w:pPr>
        <w:pStyle w:val="Heading1"/>
        <w:spacing w:after="26"/>
        <w:ind w:left="340" w:hanging="355"/>
      </w:pPr>
      <w:bookmarkStart w:id="1" w:name="_Toc146958072"/>
      <w:r w:rsidRPr="00B43A2B">
        <w:t>Вовед</w:t>
      </w:r>
      <w:bookmarkEnd w:id="1"/>
      <w:r w:rsidRPr="00B43A2B">
        <w:t xml:space="preserve"> </w:t>
      </w:r>
    </w:p>
    <w:p w14:paraId="1BFB38CA" w14:textId="46F055F6" w:rsidR="005F2574" w:rsidRPr="005F2574" w:rsidRDefault="005362B6" w:rsidP="00481A74">
      <w:pPr>
        <w:spacing w:line="360" w:lineRule="auto"/>
        <w:ind w:left="14" w:hanging="14"/>
      </w:pPr>
      <w:r w:rsidRPr="005362B6">
        <w:t xml:space="preserve">Во </w:t>
      </w:r>
      <w:r>
        <w:t>постојано еволуирачката</w:t>
      </w:r>
      <w:r w:rsidRPr="005362B6">
        <w:t xml:space="preserve"> област на образованието, управувањето </w:t>
      </w:r>
      <w:r>
        <w:t>со</w:t>
      </w:r>
      <w:r w:rsidRPr="005362B6">
        <w:t xml:space="preserve"> административни задачи, академски записи и оперативна логистика </w:t>
      </w:r>
      <w:r>
        <w:t>центрите за обука</w:t>
      </w:r>
      <w:r w:rsidRPr="005362B6">
        <w:t xml:space="preserve"> </w:t>
      </w:r>
      <w:r w:rsidR="003A06FE">
        <w:t>с</w:t>
      </w:r>
      <w:r w:rsidRPr="005362B6">
        <w:t>е постојан предизвик. За да се справи</w:t>
      </w:r>
      <w:r>
        <w:t>ме</w:t>
      </w:r>
      <w:r w:rsidRPr="005362B6">
        <w:t xml:space="preserve"> со овој предизвик, </w:t>
      </w:r>
      <w:r>
        <w:t>е осмислена апликацијата за управу</w:t>
      </w:r>
      <w:r w:rsidR="003A06FE">
        <w:t>в</w:t>
      </w:r>
      <w:r>
        <w:t>ање со центар за обуки</w:t>
      </w:r>
      <w:r w:rsidRPr="005362B6">
        <w:t xml:space="preserve">. Ова </w:t>
      </w:r>
      <w:r>
        <w:t xml:space="preserve">копмлексно </w:t>
      </w:r>
      <w:r w:rsidRPr="005362B6">
        <w:t>софтверск</w:t>
      </w:r>
      <w:r>
        <w:t>о</w:t>
      </w:r>
      <w:r w:rsidRPr="005362B6">
        <w:t xml:space="preserve"> решение, креирано со користење на C# програмскиот јазик, е спремно да го преосмисли начинот на кој о</w:t>
      </w:r>
      <w:r>
        <w:t>вие</w:t>
      </w:r>
      <w:r w:rsidRPr="005362B6">
        <w:t xml:space="preserve"> институции се справуваат со нивните ресурси, податоци и интеракции. Во денешната дигитална ера, традиционалните методи за управување со записите на студентите, информациите за професорите, распоредот на предавања и финансиските трансакции веќе не се доволни. </w:t>
      </w:r>
      <w:r>
        <w:t xml:space="preserve">Оваа апликација за менаџмент </w:t>
      </w:r>
      <w:r w:rsidRPr="005362B6">
        <w:t xml:space="preserve">нуди целосен пристап за да се </w:t>
      </w:r>
      <w:r>
        <w:t>совладаат</w:t>
      </w:r>
      <w:r w:rsidRPr="005362B6">
        <w:t xml:space="preserve"> овие предизвици. Тој овозможува на факултетите и универзитетите да </w:t>
      </w:r>
      <w:r>
        <w:t xml:space="preserve">ги </w:t>
      </w:r>
      <w:r w:rsidRPr="005362B6">
        <w:t xml:space="preserve">автоматизираат и оптимизираат своите дневни операции, дозволувајќи им да се фокусираат повеќе на обезбедувањето на висококвалитетно образование, а помалку на административните потешкотии. Овој проект претставува уникатна можност за искористување на потенцијалот на технологијата за да се задоволат специфичните потреби на образовниот сектор. Тоа </w:t>
      </w:r>
      <w:r>
        <w:t>ветува</w:t>
      </w:r>
      <w:r w:rsidRPr="005362B6">
        <w:t xml:space="preserve"> да ги поедностави комплексностите поврзани со водењето на образовните институции и да им овозможи да напредуваат во дигиталната ера. </w:t>
      </w:r>
      <w:r w:rsidR="004876E0">
        <w:t>О</w:t>
      </w:r>
      <w:r w:rsidRPr="005362B6">
        <w:t xml:space="preserve">вој проект, ги поедноставува операциите, </w:t>
      </w:r>
      <w:r w:rsidR="004876E0">
        <w:t xml:space="preserve">ја </w:t>
      </w:r>
      <w:r w:rsidRPr="005362B6">
        <w:t xml:space="preserve">зголемува точноста и </w:t>
      </w:r>
      <w:r w:rsidR="004876E0">
        <w:t xml:space="preserve">ја </w:t>
      </w:r>
      <w:r w:rsidRPr="005362B6">
        <w:t xml:space="preserve">подобрува комуникацијата меѓу студентите, професорите и администрацијата. Со обезбедување на информации базирани на податоци и олеснување на ефикасното управување, </w:t>
      </w:r>
      <w:r>
        <w:t xml:space="preserve">апликацијата </w:t>
      </w:r>
      <w:r>
        <w:lastRenderedPageBreak/>
        <w:t>за менаџмент со центри за обука и професионално усовршување</w:t>
      </w:r>
      <w:r w:rsidRPr="005362B6">
        <w:t xml:space="preserve"> е спрем</w:t>
      </w:r>
      <w:r>
        <w:t>на</w:t>
      </w:r>
      <w:r w:rsidRPr="005362B6">
        <w:t xml:space="preserve"> да го преобрази начинот на кој о</w:t>
      </w:r>
      <w:r>
        <w:t>вие</w:t>
      </w:r>
      <w:r w:rsidRPr="005362B6">
        <w:t xml:space="preserve"> институции функционираат.</w:t>
      </w:r>
    </w:p>
    <w:p w14:paraId="4CA0B182" w14:textId="77777777" w:rsidR="00BE12CC" w:rsidRDefault="00BE12CC" w:rsidP="00BE12CC">
      <w:pPr>
        <w:spacing w:after="103" w:line="259" w:lineRule="auto"/>
        <w:ind w:left="0" w:firstLine="0"/>
        <w:jc w:val="left"/>
      </w:pPr>
      <w:r>
        <w:rPr>
          <w:b/>
          <w:sz w:val="28"/>
        </w:rPr>
        <w:t xml:space="preserve"> </w:t>
      </w:r>
    </w:p>
    <w:p w14:paraId="4BC69EEB" w14:textId="77777777" w:rsidR="00BE12CC" w:rsidRDefault="00BE12CC" w:rsidP="00BE12CC">
      <w:pPr>
        <w:pStyle w:val="Heading2"/>
        <w:ind w:left="530" w:hanging="545"/>
      </w:pPr>
      <w:bookmarkStart w:id="2" w:name="_Toc146958073"/>
      <w:r>
        <w:t>Цел на овој документ</w:t>
      </w:r>
      <w:bookmarkEnd w:id="2"/>
      <w:r>
        <w:t xml:space="preserve"> </w:t>
      </w:r>
    </w:p>
    <w:p w14:paraId="1DCB7D48" w14:textId="77777777" w:rsidR="00BE12CC" w:rsidRDefault="00BE12CC" w:rsidP="00BE12CC">
      <w:pPr>
        <w:spacing w:after="160" w:line="259" w:lineRule="auto"/>
        <w:ind w:left="0" w:firstLine="0"/>
        <w:jc w:val="left"/>
      </w:pPr>
      <w:r>
        <w:t xml:space="preserve"> </w:t>
      </w:r>
    </w:p>
    <w:p w14:paraId="2291F9D1" w14:textId="09B108E3" w:rsidR="00BE12CC" w:rsidRPr="00BE12CC" w:rsidRDefault="00BE12CC" w:rsidP="00BE12CC">
      <w:pPr>
        <w:spacing w:line="397" w:lineRule="auto"/>
        <w:ind w:left="-15" w:right="185" w:firstLine="720"/>
      </w:pPr>
      <w:r>
        <w:t>Во овој дипломски труд е опишан целиот процес на создавање на апликацијата за центар за обуки за професионално усовршување во кои е вклучен</w:t>
      </w:r>
      <w:r w:rsidR="004876E0">
        <w:t>о</w:t>
      </w:r>
      <w:r>
        <w:t xml:space="preserve"> </w:t>
      </w:r>
      <w:r>
        <w:rPr>
          <w:lang w:val="en-US"/>
        </w:rPr>
        <w:t xml:space="preserve">Front-End </w:t>
      </w:r>
      <w:r>
        <w:t xml:space="preserve">програмирањето и </w:t>
      </w:r>
      <w:r>
        <w:rPr>
          <w:lang w:val="en-US"/>
        </w:rPr>
        <w:t xml:space="preserve">Back-End </w:t>
      </w:r>
      <w:r>
        <w:t xml:space="preserve">програмирањето, заедно со креирањето и структурата на </w:t>
      </w:r>
      <w:r w:rsidR="004876E0">
        <w:t>базата на податоци</w:t>
      </w:r>
      <w:r>
        <w:t>.</w:t>
      </w:r>
    </w:p>
    <w:p w14:paraId="5529856A" w14:textId="77777777" w:rsidR="00BE12CC" w:rsidRDefault="00BE12CC" w:rsidP="00BE12CC">
      <w:pPr>
        <w:spacing w:after="241" w:line="259" w:lineRule="auto"/>
        <w:ind w:left="0" w:firstLine="0"/>
        <w:jc w:val="left"/>
      </w:pPr>
      <w:r>
        <w:t xml:space="preserve"> </w:t>
      </w:r>
    </w:p>
    <w:p w14:paraId="34F02014" w14:textId="77777777" w:rsidR="00BE12CC" w:rsidRDefault="00BE12CC" w:rsidP="00BE12CC">
      <w:pPr>
        <w:pStyle w:val="Heading2"/>
        <w:ind w:left="530" w:hanging="545"/>
      </w:pPr>
      <w:bookmarkStart w:id="3" w:name="_Toc146958074"/>
      <w:r>
        <w:t>Мотивација за изработка на проектот</w:t>
      </w:r>
      <w:bookmarkEnd w:id="3"/>
      <w:r>
        <w:t xml:space="preserve"> </w:t>
      </w:r>
    </w:p>
    <w:p w14:paraId="7B0B80AB" w14:textId="77777777" w:rsidR="00BE12CC" w:rsidRDefault="00BE12CC" w:rsidP="00BE12CC">
      <w:pPr>
        <w:spacing w:after="160" w:line="259" w:lineRule="auto"/>
        <w:ind w:left="0" w:firstLine="0"/>
        <w:jc w:val="left"/>
      </w:pPr>
      <w:r>
        <w:t xml:space="preserve"> </w:t>
      </w:r>
    </w:p>
    <w:p w14:paraId="4E2C591B" w14:textId="465F8B89" w:rsidR="00BE12CC" w:rsidRPr="00D67919" w:rsidRDefault="004876E0" w:rsidP="00BE12CC">
      <w:pPr>
        <w:spacing w:line="389" w:lineRule="auto"/>
        <w:ind w:left="-15" w:right="185" w:firstLine="720"/>
        <w:rPr>
          <w:lang w:val="en-US"/>
        </w:rPr>
      </w:pPr>
      <w:r>
        <w:t xml:space="preserve">Инспирација за оваа апликација добив </w:t>
      </w:r>
      <w:r w:rsidR="00BE12CC">
        <w:t xml:space="preserve"> од е-индекс системот на Универзитетот „Гоце Делчев“</w:t>
      </w:r>
      <w:r>
        <w:t>. Апликацијата</w:t>
      </w:r>
      <w:r w:rsidR="00BE12CC">
        <w:t xml:space="preserve"> </w:t>
      </w:r>
      <w:r w:rsidR="007C361D">
        <w:t>може лесно да се имплементира во било кој центар за обука, независно од насоката или предметите што се учат. Имплементацијата е брза и лесна и дава огромен преглед на корисникот над клиентите, вработените, нивните трошоци и плати, како и присутство</w:t>
      </w:r>
      <w:r>
        <w:t>то</w:t>
      </w:r>
      <w:r w:rsidR="007C361D">
        <w:t xml:space="preserve"> на клиентите.</w:t>
      </w:r>
    </w:p>
    <w:p w14:paraId="1663357C" w14:textId="77777777" w:rsidR="00BE12CC" w:rsidRDefault="00BE12CC" w:rsidP="00BE12CC">
      <w:pPr>
        <w:spacing w:after="240" w:line="259" w:lineRule="auto"/>
        <w:ind w:left="0" w:firstLine="0"/>
        <w:jc w:val="left"/>
      </w:pPr>
      <w:r>
        <w:t xml:space="preserve"> </w:t>
      </w:r>
    </w:p>
    <w:p w14:paraId="770783E6" w14:textId="77777777" w:rsidR="00BE12CC" w:rsidRDefault="00BE12CC" w:rsidP="00BE12CC">
      <w:pPr>
        <w:pStyle w:val="Heading2"/>
        <w:ind w:left="532" w:hanging="547"/>
      </w:pPr>
      <w:bookmarkStart w:id="4" w:name="_Toc146958075"/>
      <w:r>
        <w:t>Краток опис на проектот</w:t>
      </w:r>
      <w:bookmarkEnd w:id="4"/>
      <w:r>
        <w:t xml:space="preserve"> </w:t>
      </w:r>
    </w:p>
    <w:p w14:paraId="765C150C" w14:textId="77777777" w:rsidR="00BE12CC" w:rsidRDefault="00BE12CC" w:rsidP="00BE12CC">
      <w:pPr>
        <w:spacing w:after="202" w:line="259" w:lineRule="auto"/>
        <w:ind w:left="0" w:firstLine="0"/>
        <w:jc w:val="left"/>
      </w:pPr>
      <w:r>
        <w:t xml:space="preserve"> </w:t>
      </w:r>
    </w:p>
    <w:p w14:paraId="45A06F5C" w14:textId="11804C2A" w:rsidR="00BE12CC" w:rsidRDefault="00D67919" w:rsidP="00BE12CC">
      <w:pPr>
        <w:spacing w:after="193"/>
        <w:ind w:left="-5" w:right="185"/>
      </w:pPr>
      <w:r>
        <w:t xml:space="preserve">Главна цел е </w:t>
      </w:r>
      <w:r w:rsidR="004876E0">
        <w:t xml:space="preserve">да се постигне </w:t>
      </w:r>
      <w:r>
        <w:t>голема функционалност на апликацијата</w:t>
      </w:r>
      <w:r w:rsidR="004876E0">
        <w:t>. За да се реализира</w:t>
      </w:r>
      <w:r w:rsidR="003A06FE">
        <w:t xml:space="preserve"> </w:t>
      </w:r>
      <w:r w:rsidR="004876E0">
        <w:t>тоа потребно е</w:t>
      </w:r>
      <w:r w:rsidR="00BE12CC">
        <w:t xml:space="preserve">: </w:t>
      </w:r>
    </w:p>
    <w:p w14:paraId="1FBCDC8D" w14:textId="25B85478" w:rsidR="002A5D8F" w:rsidRDefault="00E57BDE" w:rsidP="002A5D8F">
      <w:pPr>
        <w:numPr>
          <w:ilvl w:val="0"/>
          <w:numId w:val="1"/>
        </w:numPr>
        <w:spacing w:after="0" w:line="378" w:lineRule="auto"/>
        <w:ind w:right="185" w:hanging="355"/>
      </w:pPr>
      <w:r>
        <w:rPr>
          <w:b/>
        </w:rPr>
        <w:t>Менаџмент</w:t>
      </w:r>
      <w:r w:rsidR="00D67919" w:rsidRPr="002A5D8F">
        <w:rPr>
          <w:b/>
        </w:rPr>
        <w:t xml:space="preserve"> на кли</w:t>
      </w:r>
      <w:r w:rsidR="002A5D8F">
        <w:rPr>
          <w:b/>
        </w:rPr>
        <w:t>ен</w:t>
      </w:r>
      <w:r w:rsidR="00D67919" w:rsidRPr="002A5D8F">
        <w:rPr>
          <w:b/>
        </w:rPr>
        <w:t>ти</w:t>
      </w:r>
      <w:r w:rsidR="00BE12CC">
        <w:t xml:space="preserve">- </w:t>
      </w:r>
      <w:r w:rsidR="00D67919">
        <w:t>Прво мени на апликацијата е менито за преглед, додавање и бришење на клиенти</w:t>
      </w:r>
      <w:r w:rsidR="00BE12CC">
        <w:t>.</w:t>
      </w:r>
      <w:r w:rsidR="00D67919">
        <w:t xml:space="preserve"> Во ова мени може да се видат сите моментални клиенти на центарот за обуки, да се додаде клиент</w:t>
      </w:r>
      <w:r w:rsidR="002A5D8F">
        <w:t xml:space="preserve"> на било кој предмет или насока каде што се внесуваат лични податоци за клиентот како име презиме, адреса, емаил, дата на раѓање. Исто така може и целосно да се избрише одреден клиент.</w:t>
      </w:r>
    </w:p>
    <w:p w14:paraId="7314D463" w14:textId="0D4BF932" w:rsidR="002A5D8F" w:rsidRDefault="002A5D8F" w:rsidP="002A5D8F">
      <w:pPr>
        <w:numPr>
          <w:ilvl w:val="0"/>
          <w:numId w:val="1"/>
        </w:numPr>
        <w:spacing w:after="0" w:line="378" w:lineRule="auto"/>
        <w:ind w:right="185" w:hanging="355"/>
      </w:pPr>
      <w:r>
        <w:rPr>
          <w:b/>
          <w:bCs/>
        </w:rPr>
        <w:lastRenderedPageBreak/>
        <w:t xml:space="preserve">Генерирање на трошок, плаќање на трошок- </w:t>
      </w:r>
      <w:r>
        <w:t>Во менито за клиенти имаме опција за еден клиент да генерираме трошок кој може да е за полагање на испит, упис на одреден курс и плакање на истиот.</w:t>
      </w:r>
    </w:p>
    <w:p w14:paraId="56BAB02F" w14:textId="29CD5091" w:rsidR="00BE12CC" w:rsidRDefault="002A5D8F" w:rsidP="00BE12CC">
      <w:pPr>
        <w:numPr>
          <w:ilvl w:val="0"/>
          <w:numId w:val="1"/>
        </w:numPr>
        <w:spacing w:after="0" w:line="378" w:lineRule="auto"/>
        <w:ind w:right="185" w:hanging="355"/>
      </w:pPr>
      <w:r>
        <w:rPr>
          <w:b/>
        </w:rPr>
        <w:t>Внес и преглед на присутство</w:t>
      </w:r>
      <w:r w:rsidR="00BE12CC">
        <w:t xml:space="preserve">- </w:t>
      </w:r>
      <w:r>
        <w:t xml:space="preserve">За секој клиент е дадена опцијата да се води евиденција за неговото присутство на еден курс, пристап до ова има администраторот на курсот, </w:t>
      </w:r>
      <w:r w:rsidR="00696B9F">
        <w:t xml:space="preserve">а </w:t>
      </w:r>
      <w:r>
        <w:t>истото може и  да се прегледа како месечно присутство на одреден клиент.</w:t>
      </w:r>
    </w:p>
    <w:p w14:paraId="5DAA11B2" w14:textId="5A9B8287" w:rsidR="00E57BDE" w:rsidRDefault="002A5D8F" w:rsidP="00BE12CC">
      <w:pPr>
        <w:numPr>
          <w:ilvl w:val="0"/>
          <w:numId w:val="1"/>
        </w:numPr>
        <w:spacing w:line="387" w:lineRule="auto"/>
        <w:ind w:right="185" w:hanging="355"/>
      </w:pPr>
      <w:r>
        <w:rPr>
          <w:b/>
        </w:rPr>
        <w:t>Принтање на профил</w:t>
      </w:r>
      <w:r w:rsidR="00BE12CC">
        <w:t xml:space="preserve">- </w:t>
      </w:r>
      <w:r>
        <w:t>Опцијата за преглед и принт</w:t>
      </w:r>
      <w:r w:rsidR="00696B9F">
        <w:t>ање</w:t>
      </w:r>
      <w:r>
        <w:t xml:space="preserve"> на еден профил е достапна и за клиентот и за вработените</w:t>
      </w:r>
      <w:r w:rsidR="00696B9F">
        <w:t xml:space="preserve">. </w:t>
      </w:r>
      <w:r w:rsidR="00E57BDE">
        <w:t xml:space="preserve"> </w:t>
      </w:r>
      <w:r w:rsidR="00696B9F">
        <w:t>О</w:t>
      </w:r>
      <w:r w:rsidR="00E57BDE">
        <w:t xml:space="preserve">вде може да се видат сите информации за еден клиент и вработен и истите да се испечатат или зачуваат како </w:t>
      </w:r>
      <w:r w:rsidR="00E57BDE">
        <w:rPr>
          <w:lang w:val="en-US"/>
        </w:rPr>
        <w:t>PDF, Word</w:t>
      </w:r>
      <w:r w:rsidR="00E57BDE">
        <w:t xml:space="preserve"> или </w:t>
      </w:r>
      <w:r w:rsidR="00E57BDE">
        <w:rPr>
          <w:lang w:val="en-US"/>
        </w:rPr>
        <w:t>Excel</w:t>
      </w:r>
      <w:r w:rsidR="00E57BDE">
        <w:t xml:space="preserve"> документ.</w:t>
      </w:r>
    </w:p>
    <w:p w14:paraId="0C974D84" w14:textId="668D9AC0" w:rsidR="00E57BDE" w:rsidRDefault="00E57BDE" w:rsidP="00E57BDE">
      <w:pPr>
        <w:numPr>
          <w:ilvl w:val="0"/>
          <w:numId w:val="1"/>
        </w:numPr>
        <w:spacing w:line="387" w:lineRule="auto"/>
        <w:ind w:right="185" w:hanging="355"/>
      </w:pPr>
      <w:r>
        <w:rPr>
          <w:b/>
          <w:bCs/>
        </w:rPr>
        <w:t xml:space="preserve">Менаџмент со вработени- </w:t>
      </w:r>
      <w:r>
        <w:t>Во менито за вработени може да се додаваат бришат и променуваат продатоци за даден вработен. Во ова мени се имплементирани и опциите за исплата на плата, преглед и додавање на квалификации на вработениот кои подоцна се покажуваат на неговиот профил.</w:t>
      </w:r>
    </w:p>
    <w:p w14:paraId="1FEC7ACD" w14:textId="19FBB7EF" w:rsidR="00E57BDE" w:rsidRDefault="00E57BDE" w:rsidP="00E57BDE">
      <w:pPr>
        <w:numPr>
          <w:ilvl w:val="0"/>
          <w:numId w:val="1"/>
        </w:numPr>
        <w:spacing w:line="387" w:lineRule="auto"/>
        <w:ind w:right="185" w:hanging="355"/>
      </w:pPr>
      <w:r>
        <w:rPr>
          <w:b/>
          <w:bCs/>
        </w:rPr>
        <w:t>Трошоци-</w:t>
      </w:r>
      <w:r>
        <w:t xml:space="preserve"> Во менито за трошоци може да се внесат дневни трошоци кои ги имаат вработените во центарот за обука, кои подоцна можат да се прегледаат како </w:t>
      </w:r>
      <w:r w:rsidR="005D225C">
        <w:t>вкупно за цел месец, или како цел извештај.</w:t>
      </w:r>
    </w:p>
    <w:p w14:paraId="752ABD59" w14:textId="5717E0C9" w:rsidR="005D225C" w:rsidRDefault="005D225C" w:rsidP="00E57BDE">
      <w:pPr>
        <w:numPr>
          <w:ilvl w:val="0"/>
          <w:numId w:val="1"/>
        </w:numPr>
        <w:spacing w:line="387" w:lineRule="auto"/>
        <w:ind w:right="185" w:hanging="355"/>
      </w:pPr>
      <w:r>
        <w:rPr>
          <w:b/>
          <w:bCs/>
        </w:rPr>
        <w:t>Извештај-</w:t>
      </w:r>
      <w:r>
        <w:t xml:space="preserve"> Во менито за извештаи е овозможен преглед на финансиите на центарот за обука. Тука може да се прегледаат: дневни, месечни и годишни трошоци на центарот за обука, клиенти кои се стипендирани како и клиенти кои се на ист курс. Додадени се опциите за преглед на годишни приходи на центарот за обука каде се гледа извештај за сите платени трошоци од страна на клиентите, како и извештај за неплатените. Исто така е овозможен месечен преглед на исплата на вработените.</w:t>
      </w:r>
    </w:p>
    <w:p w14:paraId="7D2BBC6B" w14:textId="7BE83F0A" w:rsidR="005D225C" w:rsidRDefault="005D225C" w:rsidP="00E57BDE">
      <w:pPr>
        <w:numPr>
          <w:ilvl w:val="0"/>
          <w:numId w:val="1"/>
        </w:numPr>
        <w:spacing w:line="387" w:lineRule="auto"/>
        <w:ind w:right="185" w:hanging="355"/>
      </w:pPr>
      <w:r>
        <w:rPr>
          <w:b/>
          <w:bCs/>
        </w:rPr>
        <w:t>Опции-</w:t>
      </w:r>
      <w:r>
        <w:t xml:space="preserve"> Ова е голем дел од олеснувањето при имплементација на апликацијата во било кој центар за обуки. Администраторот може да ги внесе името, цените, мото на фирмата, како и контакт информациите и </w:t>
      </w:r>
      <w:r>
        <w:lastRenderedPageBreak/>
        <w:t xml:space="preserve">логото за центарот на обуки. Сето ова влегува во </w:t>
      </w:r>
      <w:r w:rsidR="00696B9F">
        <w:t>базата на податоци</w:t>
      </w:r>
      <w:r>
        <w:t xml:space="preserve"> и игра голема улога во функционалноста на апликацијата.</w:t>
      </w:r>
    </w:p>
    <w:p w14:paraId="20C33252" w14:textId="77777777" w:rsidR="00BE12CC" w:rsidRDefault="00BE12CC" w:rsidP="00BE12CC">
      <w:pPr>
        <w:spacing w:after="203" w:line="259" w:lineRule="auto"/>
        <w:ind w:left="0" w:firstLine="0"/>
        <w:jc w:val="left"/>
      </w:pPr>
      <w:r>
        <w:t xml:space="preserve"> </w:t>
      </w:r>
    </w:p>
    <w:p w14:paraId="5D7F0529" w14:textId="77777777" w:rsidR="005D225C" w:rsidRDefault="005D225C" w:rsidP="00BE12CC">
      <w:pPr>
        <w:spacing w:after="194"/>
        <w:ind w:left="-5" w:right="185"/>
      </w:pPr>
    </w:p>
    <w:p w14:paraId="7B6E4070" w14:textId="5B7B06E5" w:rsidR="00BE12CC" w:rsidRDefault="00310994" w:rsidP="00BE12CC">
      <w:pPr>
        <w:spacing w:after="194"/>
        <w:ind w:left="-5" w:right="185"/>
      </w:pPr>
      <w:r>
        <w:t xml:space="preserve">При самото вклучување апликацијата бара да внесеме наши </w:t>
      </w:r>
      <w:r w:rsidR="00696B9F">
        <w:t>податоци</w:t>
      </w:r>
      <w:r>
        <w:t xml:space="preserve"> или </w:t>
      </w:r>
      <w:r>
        <w:rPr>
          <w:lang w:val="en-US"/>
        </w:rPr>
        <w:t xml:space="preserve">login </w:t>
      </w:r>
      <w:r>
        <w:t>информации</w:t>
      </w:r>
      <w:r w:rsidR="00BE12CC">
        <w:t xml:space="preserve">. </w:t>
      </w:r>
    </w:p>
    <w:p w14:paraId="4FAB01EC" w14:textId="1B5A3A53" w:rsidR="00BE12CC" w:rsidRDefault="00310994" w:rsidP="00BE12CC">
      <w:pPr>
        <w:spacing w:after="177" w:line="382" w:lineRule="auto"/>
        <w:ind w:left="-15" w:right="185" w:firstLine="720"/>
      </w:pPr>
      <w:r>
        <w:rPr>
          <w:b/>
        </w:rPr>
        <w:t>Регистрирани</w:t>
      </w:r>
      <w:r w:rsidR="00BE12CC">
        <w:rPr>
          <w:b/>
        </w:rPr>
        <w:t xml:space="preserve"> корисници</w:t>
      </w:r>
      <w:r w:rsidR="00BE12CC">
        <w:t xml:space="preserve">- </w:t>
      </w:r>
      <w:r>
        <w:t>При внесувањето на вработен, имаме опција да селектираме систем улога, дали тоа бил систем админ</w:t>
      </w:r>
      <w:r w:rsidR="00696B9F">
        <w:t>истратор</w:t>
      </w:r>
      <w:r>
        <w:t xml:space="preserve"> или не. Систем админи</w:t>
      </w:r>
      <w:r w:rsidR="00696B9F">
        <w:t>страторите</w:t>
      </w:r>
      <w:r>
        <w:t xml:space="preserve"> ги имаат привилегиите да менуваат, додаваат и бришат информации, додека обичниот корисик може само да има преглед на </w:t>
      </w:r>
      <w:r w:rsidR="00696B9F">
        <w:t>информациите</w:t>
      </w:r>
      <w:r>
        <w:t>.</w:t>
      </w:r>
    </w:p>
    <w:p w14:paraId="2F3C23CD" w14:textId="45B7B904" w:rsidR="00BE12CC" w:rsidRDefault="00310994" w:rsidP="00481A74">
      <w:pPr>
        <w:spacing w:line="396" w:lineRule="auto"/>
        <w:ind w:left="-15" w:right="185" w:firstLine="720"/>
      </w:pPr>
      <w:r>
        <w:rPr>
          <w:b/>
        </w:rPr>
        <w:t>Регистрација на</w:t>
      </w:r>
      <w:r w:rsidR="00BE12CC">
        <w:rPr>
          <w:b/>
        </w:rPr>
        <w:t xml:space="preserve"> корисници</w:t>
      </w:r>
      <w:r w:rsidR="00BE12CC">
        <w:t xml:space="preserve">- </w:t>
      </w:r>
      <w:r>
        <w:t xml:space="preserve">Регистрацијата се врши при додавање на вработен во системот и доделување на </w:t>
      </w:r>
      <w:r w:rsidR="00696B9F">
        <w:t>привилегии</w:t>
      </w:r>
      <w:r>
        <w:t>.</w:t>
      </w:r>
      <w:r w:rsidR="00BE12CC">
        <w:t xml:space="preserve">   </w:t>
      </w:r>
    </w:p>
    <w:p w14:paraId="2235AD6E" w14:textId="77777777" w:rsidR="005362B6" w:rsidRDefault="005362B6" w:rsidP="00BE12CC">
      <w:pPr>
        <w:spacing w:after="245" w:line="259" w:lineRule="auto"/>
        <w:ind w:left="0" w:firstLine="0"/>
        <w:jc w:val="left"/>
      </w:pPr>
    </w:p>
    <w:p w14:paraId="7B87ECF8" w14:textId="77777777" w:rsidR="003A06FE" w:rsidRDefault="003A06FE" w:rsidP="00C42222">
      <w:pPr>
        <w:spacing w:after="148" w:line="388" w:lineRule="auto"/>
        <w:ind w:left="-5" w:right="185"/>
      </w:pPr>
      <w:r>
        <w:t>Технологии користени во апликацијата</w:t>
      </w:r>
    </w:p>
    <w:p w14:paraId="37AB3353" w14:textId="7B761170" w:rsidR="00BE12CC" w:rsidRDefault="00310994" w:rsidP="00C42222">
      <w:pPr>
        <w:spacing w:after="148" w:line="388" w:lineRule="auto"/>
        <w:ind w:left="-5" w:right="185"/>
      </w:pPr>
      <w:r>
        <w:rPr>
          <w:b/>
        </w:rPr>
        <w:t xml:space="preserve">Управување со </w:t>
      </w:r>
      <w:r w:rsidR="003A06FE">
        <w:rPr>
          <w:b/>
        </w:rPr>
        <w:t>База на податоци</w:t>
      </w:r>
      <w:r w:rsidR="009068E3">
        <w:rPr>
          <w:b/>
          <w:lang w:val="en-US"/>
        </w:rPr>
        <w:t>/Database management</w:t>
      </w:r>
      <w:r>
        <w:rPr>
          <w:b/>
        </w:rPr>
        <w:t>:</w:t>
      </w:r>
      <w:r w:rsidR="00BE12CC">
        <w:t xml:space="preserve"> </w:t>
      </w:r>
      <w:r>
        <w:rPr>
          <w:lang w:val="en-US"/>
        </w:rPr>
        <w:t>Microsoft SQL Server Management Studio</w:t>
      </w:r>
      <w:r w:rsidR="00BE12CC">
        <w:t>(бесплат</w:t>
      </w:r>
      <w:r w:rsidR="00C42222">
        <w:t>на</w:t>
      </w:r>
      <w:r w:rsidR="00BE12CC">
        <w:t xml:space="preserve"> </w:t>
      </w:r>
      <w:r w:rsidR="00C42222">
        <w:t xml:space="preserve">интегрирана средина за менаџмент со било која </w:t>
      </w:r>
      <w:r w:rsidR="00C42222">
        <w:rPr>
          <w:lang w:val="en-US"/>
        </w:rPr>
        <w:t>SQL</w:t>
      </w:r>
      <w:r w:rsidR="00C42222">
        <w:t xml:space="preserve"> инфраструктура. Нуди пристап, менаџмент и развој на сите компоненти на </w:t>
      </w:r>
      <w:r w:rsidR="00C42222">
        <w:rPr>
          <w:lang w:val="en-US"/>
        </w:rPr>
        <w:t>SQL Server</w:t>
      </w:r>
      <w:r w:rsidR="00C42222">
        <w:t xml:space="preserve">, </w:t>
      </w:r>
      <w:r w:rsidR="00C42222" w:rsidRPr="00C42222">
        <w:t xml:space="preserve">Azure SQL Database, Azure SQL Managed Instance, SQL Server </w:t>
      </w:r>
      <w:r w:rsidR="00C42222">
        <w:t>на</w:t>
      </w:r>
      <w:r w:rsidR="00C42222" w:rsidRPr="00C42222">
        <w:t xml:space="preserve"> Azure VM, </w:t>
      </w:r>
      <w:r w:rsidR="00C42222">
        <w:t>и</w:t>
      </w:r>
      <w:r w:rsidR="00C42222" w:rsidRPr="00C42222">
        <w:t xml:space="preserve"> Azure Synapse Analytics</w:t>
      </w:r>
      <w:r w:rsidR="00C42222">
        <w:t xml:space="preserve"> </w:t>
      </w:r>
      <w:r w:rsidR="00BE12CC">
        <w:t xml:space="preserve">). </w:t>
      </w:r>
    </w:p>
    <w:p w14:paraId="71D34E52" w14:textId="42CF8F15" w:rsidR="00C42222" w:rsidRPr="00C42222" w:rsidRDefault="00C42222" w:rsidP="00C42222">
      <w:pPr>
        <w:spacing w:after="148" w:line="388" w:lineRule="auto"/>
        <w:ind w:left="-5" w:right="185"/>
        <w:rPr>
          <w:bCs/>
        </w:rPr>
      </w:pPr>
      <w:r>
        <w:rPr>
          <w:bCs/>
        </w:rPr>
        <w:t xml:space="preserve">Проектот е целосно изработен во </w:t>
      </w:r>
      <w:r>
        <w:rPr>
          <w:bCs/>
          <w:lang w:val="en-US"/>
        </w:rPr>
        <w:t xml:space="preserve">C# </w:t>
      </w:r>
      <w:r>
        <w:rPr>
          <w:bCs/>
        </w:rPr>
        <w:t>вклучувајќи ги и</w:t>
      </w:r>
      <w:r>
        <w:rPr>
          <w:bCs/>
          <w:lang w:val="en-US"/>
        </w:rPr>
        <w:t xml:space="preserve"> front-end</w:t>
      </w:r>
      <w:r>
        <w:rPr>
          <w:bCs/>
        </w:rPr>
        <w:t xml:space="preserve"> делот и </w:t>
      </w:r>
      <w:r>
        <w:rPr>
          <w:bCs/>
          <w:lang w:val="en-US"/>
        </w:rPr>
        <w:t>back-end</w:t>
      </w:r>
      <w:r>
        <w:rPr>
          <w:bCs/>
        </w:rPr>
        <w:t xml:space="preserve"> делот.</w:t>
      </w:r>
    </w:p>
    <w:p w14:paraId="3DDCBF62" w14:textId="26FD669D" w:rsidR="00BE12CC" w:rsidRDefault="00C42222" w:rsidP="00BE12CC">
      <w:pPr>
        <w:spacing w:after="277" w:line="259" w:lineRule="auto"/>
        <w:ind w:left="-5" w:right="179"/>
      </w:pPr>
      <w:r>
        <w:rPr>
          <w:b/>
        </w:rPr>
        <w:t>Б</w:t>
      </w:r>
      <w:r w:rsidR="00BE12CC">
        <w:rPr>
          <w:b/>
        </w:rPr>
        <w:t>аза на податоци</w:t>
      </w:r>
      <w:r w:rsidR="009068E3">
        <w:rPr>
          <w:b/>
          <w:lang w:val="en-US"/>
        </w:rPr>
        <w:t>/Database</w:t>
      </w:r>
      <w:r w:rsidR="00BE12CC">
        <w:rPr>
          <w:b/>
        </w:rPr>
        <w:t xml:space="preserve">: </w:t>
      </w:r>
      <w:r w:rsidR="00BE12CC">
        <w:t>MySQL</w:t>
      </w:r>
      <w:r w:rsidR="00BE12CC">
        <w:rPr>
          <w:b/>
        </w:rPr>
        <w:t xml:space="preserve"> </w:t>
      </w:r>
    </w:p>
    <w:p w14:paraId="58A6F056" w14:textId="567A8771" w:rsidR="00BE12CC" w:rsidRPr="00C42222" w:rsidRDefault="00BE12CC" w:rsidP="00BE12CC">
      <w:pPr>
        <w:spacing w:after="295"/>
        <w:ind w:left="-5" w:right="185"/>
        <w:rPr>
          <w:lang w:val="en-US"/>
        </w:rPr>
      </w:pPr>
      <w:r>
        <w:rPr>
          <w:b/>
        </w:rPr>
        <w:t>Code editor:</w:t>
      </w:r>
      <w:r>
        <w:t xml:space="preserve"> </w:t>
      </w:r>
      <w:r w:rsidR="00C42222">
        <w:rPr>
          <w:lang w:val="en-US"/>
        </w:rPr>
        <w:t>Microsoft Visual Studio</w:t>
      </w:r>
    </w:p>
    <w:p w14:paraId="175EF600" w14:textId="46B39D8C" w:rsidR="00BE12CC" w:rsidRPr="00C42222" w:rsidRDefault="00BE12CC" w:rsidP="00BE12CC">
      <w:pPr>
        <w:spacing w:after="277" w:line="259" w:lineRule="auto"/>
        <w:ind w:left="-5" w:right="179"/>
        <w:rPr>
          <w:lang w:val="en-US"/>
        </w:rPr>
      </w:pPr>
      <w:r>
        <w:rPr>
          <w:b/>
        </w:rPr>
        <w:t>Оперативен систем</w:t>
      </w:r>
      <w:r w:rsidR="009068E3">
        <w:rPr>
          <w:b/>
          <w:lang w:val="en-US"/>
        </w:rPr>
        <w:t>/Operating system</w:t>
      </w:r>
      <w:r>
        <w:rPr>
          <w:b/>
        </w:rPr>
        <w:t>:</w:t>
      </w:r>
      <w:r>
        <w:t xml:space="preserve"> Windows 10</w:t>
      </w:r>
      <w:r w:rsidR="00C42222">
        <w:rPr>
          <w:lang w:val="en-US"/>
        </w:rPr>
        <w:t>/ Windows 11</w:t>
      </w:r>
    </w:p>
    <w:p w14:paraId="311020EA" w14:textId="648A8CF3" w:rsidR="00BE12CC" w:rsidRPr="00C42222" w:rsidRDefault="00BE12CC" w:rsidP="00BE12CC">
      <w:pPr>
        <w:spacing w:after="277" w:line="259" w:lineRule="auto"/>
        <w:ind w:left="-5" w:right="179"/>
        <w:rPr>
          <w:lang w:val="en-US"/>
        </w:rPr>
      </w:pPr>
      <w:r>
        <w:rPr>
          <w:b/>
        </w:rPr>
        <w:t>Програма за изработка на дизајн</w:t>
      </w:r>
      <w:r w:rsidR="009068E3">
        <w:rPr>
          <w:b/>
          <w:lang w:val="en-US"/>
        </w:rPr>
        <w:t>/Design program</w:t>
      </w:r>
      <w:r>
        <w:rPr>
          <w:b/>
        </w:rPr>
        <w:t>:</w:t>
      </w:r>
      <w:r>
        <w:t xml:space="preserve"> </w:t>
      </w:r>
      <w:r w:rsidR="00C42222">
        <w:rPr>
          <w:lang w:val="en-US"/>
        </w:rPr>
        <w:t>Microsoft Visual Studio</w:t>
      </w:r>
    </w:p>
    <w:p w14:paraId="5F4EEFCB" w14:textId="7F2FC5DC" w:rsidR="009068E3" w:rsidRDefault="00BE12CC" w:rsidP="00481A74">
      <w:pPr>
        <w:spacing w:after="160" w:line="259" w:lineRule="auto"/>
        <w:ind w:right="51"/>
        <w:jc w:val="left"/>
      </w:pPr>
      <w:r>
        <w:rPr>
          <w:b/>
        </w:rPr>
        <w:t>Создавање на дијаграми</w:t>
      </w:r>
      <w:r w:rsidR="009068E3">
        <w:rPr>
          <w:b/>
          <w:lang w:val="en-US"/>
        </w:rPr>
        <w:t>/Diagram design</w:t>
      </w:r>
      <w:r>
        <w:rPr>
          <w:b/>
        </w:rPr>
        <w:t>:</w:t>
      </w:r>
      <w:r>
        <w:t xml:space="preserve"> Visual Paradigm Online (</w:t>
      </w:r>
      <w:hyperlink r:id="rId9">
        <w:r>
          <w:rPr>
            <w:color w:val="0563C1"/>
            <w:u w:val="single" w:color="0563C1"/>
          </w:rPr>
          <w:t>https://online.visual</w:t>
        </w:r>
      </w:hyperlink>
      <w:hyperlink r:id="rId10">
        <w:r>
          <w:rPr>
            <w:rStyle w:val="Hyperlink"/>
          </w:rPr>
          <w:t>https://online.visual-paradigm.com/</w:t>
        </w:r>
      </w:hyperlink>
      <w:hyperlink r:id="rId11">
        <w:r>
          <w:rPr>
            <w:color w:val="0563C1"/>
            <w:u w:val="single" w:color="0563C1"/>
          </w:rPr>
          <w:t>paradigm.com</w:t>
        </w:r>
      </w:hyperlink>
      <w:hyperlink r:id="rId12">
        <w:r>
          <w:t>)</w:t>
        </w:r>
      </w:hyperlink>
      <w:r>
        <w:t xml:space="preserve"> </w:t>
      </w:r>
    </w:p>
    <w:p w14:paraId="2DB9A3F7" w14:textId="303E44D5" w:rsidR="00BE12CC" w:rsidRDefault="00BE12CC" w:rsidP="00BE12CC">
      <w:pPr>
        <w:spacing w:after="0" w:line="259" w:lineRule="auto"/>
        <w:ind w:left="0" w:firstLine="0"/>
        <w:jc w:val="left"/>
      </w:pPr>
      <w:r>
        <w:lastRenderedPageBreak/>
        <w:t xml:space="preserve"> </w:t>
      </w:r>
    </w:p>
    <w:p w14:paraId="338E96D1" w14:textId="1150992D" w:rsidR="2A1CC5E7" w:rsidRDefault="2A1CC5E7" w:rsidP="2A1CC5E7">
      <w:pPr>
        <w:spacing w:after="0" w:line="259" w:lineRule="auto"/>
        <w:ind w:left="0" w:firstLine="0"/>
        <w:jc w:val="left"/>
      </w:pPr>
    </w:p>
    <w:p w14:paraId="45D418C4" w14:textId="77777777" w:rsidR="00BE12CC" w:rsidRDefault="00BE12CC" w:rsidP="00BE12CC">
      <w:pPr>
        <w:pStyle w:val="Heading1"/>
        <w:ind w:left="340" w:hanging="355"/>
      </w:pPr>
      <w:bookmarkStart w:id="5" w:name="_Toc146958076"/>
      <w:r>
        <w:t>Дизајн процес</w:t>
      </w:r>
      <w:bookmarkEnd w:id="5"/>
      <w:r>
        <w:t xml:space="preserve"> </w:t>
      </w:r>
    </w:p>
    <w:p w14:paraId="74C6EF77" w14:textId="77777777" w:rsidR="00BE12CC" w:rsidRDefault="00BE12CC" w:rsidP="00BE12CC">
      <w:pPr>
        <w:spacing w:after="202" w:line="259" w:lineRule="auto"/>
        <w:ind w:left="0" w:firstLine="0"/>
        <w:jc w:val="left"/>
      </w:pPr>
      <w:r>
        <w:t xml:space="preserve"> </w:t>
      </w:r>
    </w:p>
    <w:p w14:paraId="0EDDA763" w14:textId="37256A17" w:rsidR="00BE12CC" w:rsidRDefault="00BE12CC" w:rsidP="00BE12CC">
      <w:pPr>
        <w:spacing w:after="153" w:line="384" w:lineRule="auto"/>
        <w:ind w:left="-15" w:right="185" w:firstLine="720"/>
      </w:pPr>
      <w:r>
        <w:t xml:space="preserve">Првиот чекор од создавањето на апликацијата е </w:t>
      </w:r>
      <w:r w:rsidRPr="00350C72">
        <w:rPr>
          <w:bCs/>
        </w:rPr>
        <w:t>фазата на истражување</w:t>
      </w:r>
      <w:r>
        <w:t xml:space="preserve"> на конкуренцијата на </w:t>
      </w:r>
      <w:r w:rsidR="00696B9F">
        <w:t>пазарот</w:t>
      </w:r>
      <w:r>
        <w:t xml:space="preserve">. Доколку има добра проценка за апликацијата да успее, се преминува на </w:t>
      </w:r>
      <w:r w:rsidRPr="00350C72">
        <w:rPr>
          <w:bCs/>
        </w:rPr>
        <w:t>фазата на дизајнирање</w:t>
      </w:r>
      <w:r>
        <w:t xml:space="preserve"> на екраните(страните) на апликацијата. </w:t>
      </w:r>
    </w:p>
    <w:p w14:paraId="686B3DE1" w14:textId="2E34C4F6" w:rsidR="00BE12CC" w:rsidRDefault="00BE12CC" w:rsidP="00BE12CC">
      <w:pPr>
        <w:spacing w:line="381" w:lineRule="auto"/>
        <w:ind w:left="-15" w:right="185" w:firstLine="720"/>
      </w:pPr>
      <w:r>
        <w:t xml:space="preserve">За изработка на дизајнот, </w:t>
      </w:r>
      <w:r w:rsidR="00350C72">
        <w:t xml:space="preserve">е користен </w:t>
      </w:r>
      <w:r w:rsidR="00350C72">
        <w:rPr>
          <w:lang w:val="en-US"/>
        </w:rPr>
        <w:t>Microsoft Visual Studio.</w:t>
      </w:r>
      <w:r>
        <w:t xml:space="preserve"> </w:t>
      </w:r>
    </w:p>
    <w:p w14:paraId="7531D46D" w14:textId="3173E887" w:rsidR="00BE12CC" w:rsidRDefault="00350C72" w:rsidP="00BE12CC">
      <w:pPr>
        <w:spacing w:after="151" w:line="259" w:lineRule="auto"/>
        <w:ind w:left="0" w:right="218" w:firstLine="0"/>
        <w:jc w:val="right"/>
      </w:pPr>
      <w:r>
        <w:rPr>
          <w:noProof/>
        </w:rPr>
        <w:drawing>
          <wp:inline distT="0" distB="0" distL="0" distR="0" wp14:anchorId="1D0AC7E2" wp14:editId="3622B38A">
            <wp:extent cx="5730240" cy="3665220"/>
            <wp:effectExtent l="0" t="0" r="3810" b="0"/>
            <wp:docPr id="46042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3665220"/>
                    </a:xfrm>
                    <a:prstGeom prst="rect">
                      <a:avLst/>
                    </a:prstGeom>
                    <a:noFill/>
                    <a:ln>
                      <a:noFill/>
                    </a:ln>
                  </pic:spPr>
                </pic:pic>
              </a:graphicData>
            </a:graphic>
          </wp:inline>
        </w:drawing>
      </w:r>
      <w:r w:rsidR="00BE12CC">
        <w:t xml:space="preserve"> </w:t>
      </w:r>
    </w:p>
    <w:p w14:paraId="13AF44D3" w14:textId="599FA795" w:rsidR="00BE12CC" w:rsidRPr="00481A74" w:rsidRDefault="00BE12CC" w:rsidP="00481A74">
      <w:pPr>
        <w:pStyle w:val="ListParagraph"/>
        <w:numPr>
          <w:ilvl w:val="0"/>
          <w:numId w:val="22"/>
        </w:numPr>
        <w:spacing w:after="147" w:line="268" w:lineRule="auto"/>
        <w:ind w:right="195"/>
        <w:jc w:val="center"/>
        <w:rPr>
          <w:lang w:val="en-US"/>
        </w:rPr>
      </w:pPr>
      <w:r>
        <w:t>Интерфејс</w:t>
      </w:r>
      <w:r w:rsidR="00350C72">
        <w:t xml:space="preserve"> на </w:t>
      </w:r>
      <w:r w:rsidR="00350C72" w:rsidRPr="00481A74">
        <w:rPr>
          <w:lang w:val="en-US"/>
        </w:rPr>
        <w:t>Microsoft Visual Studio</w:t>
      </w:r>
    </w:p>
    <w:p w14:paraId="45F0036E" w14:textId="77777777" w:rsidR="00BE12CC" w:rsidRDefault="00BE12CC" w:rsidP="00BE12CC">
      <w:pPr>
        <w:spacing w:after="236" w:line="259" w:lineRule="auto"/>
        <w:ind w:left="0" w:firstLine="0"/>
        <w:jc w:val="left"/>
      </w:pPr>
      <w:r>
        <w:t xml:space="preserve"> </w:t>
      </w:r>
    </w:p>
    <w:p w14:paraId="23C07651" w14:textId="2086E0DB" w:rsidR="00BE12CC" w:rsidRDefault="00BE12CC" w:rsidP="00BE12CC">
      <w:pPr>
        <w:pStyle w:val="Heading2"/>
        <w:ind w:left="530" w:hanging="545"/>
      </w:pPr>
      <w:bookmarkStart w:id="6" w:name="_Toc146958077"/>
      <w:r>
        <w:t xml:space="preserve">Вовед во </w:t>
      </w:r>
      <w:r w:rsidR="00350C72">
        <w:rPr>
          <w:lang w:val="en-US"/>
        </w:rPr>
        <w:t>Microsoft Visual Studio</w:t>
      </w:r>
      <w:bookmarkEnd w:id="6"/>
      <w:r>
        <w:t xml:space="preserve"> </w:t>
      </w:r>
    </w:p>
    <w:p w14:paraId="735DB3C4" w14:textId="77777777" w:rsidR="00987F0C" w:rsidRPr="00987F0C" w:rsidRDefault="00987F0C" w:rsidP="00987F0C"/>
    <w:p w14:paraId="49C24D5B" w14:textId="2D832E1F" w:rsidR="00BE12CC" w:rsidRDefault="00350C72" w:rsidP="00C062B8">
      <w:pPr>
        <w:spacing w:after="158" w:line="396" w:lineRule="auto"/>
        <w:ind w:left="-15" w:right="185" w:firstLine="545"/>
      </w:pPr>
      <w:r w:rsidRPr="00350C72">
        <w:t xml:space="preserve">Visual Studio е моќна алатка за развивачи што можете да ја користите за да го завршите целиот циклус на развој на едно место. Тоа е сеопфатна интегрирана развојна околина (IDE) што можете да ја користите за пишување, уредување, дебагирање и создавање код, а потоа распоредување на вашата апликација. Надвор од уредувањето и дебагирањето на кодот, Visual Studio </w:t>
      </w:r>
      <w:r w:rsidRPr="00350C72">
        <w:lastRenderedPageBreak/>
        <w:t>вклучува компајлери, алатки за комплетирање код, контрола на изворот, екстензии и многу повеќе функции за подобрување на секоја фаза од процесот на развој на софтвер.</w:t>
      </w:r>
    </w:p>
    <w:p w14:paraId="3E1E74ED" w14:textId="77777777" w:rsidR="00BE12CC" w:rsidRDefault="00BE12CC" w:rsidP="00BE12CC">
      <w:pPr>
        <w:spacing w:after="193" w:line="259" w:lineRule="auto"/>
        <w:ind w:left="0" w:firstLine="0"/>
        <w:jc w:val="left"/>
      </w:pPr>
      <w:r>
        <w:t xml:space="preserve"> </w:t>
      </w:r>
    </w:p>
    <w:p w14:paraId="31786BE9" w14:textId="506870C2" w:rsidR="00BE12CC" w:rsidRDefault="00987F0C" w:rsidP="00BE12CC">
      <w:pPr>
        <w:numPr>
          <w:ilvl w:val="0"/>
          <w:numId w:val="4"/>
        </w:numPr>
        <w:spacing w:after="138"/>
        <w:ind w:right="185" w:hanging="360"/>
      </w:pPr>
      <w:r>
        <w:rPr>
          <w:b/>
          <w:lang w:val="en-US"/>
        </w:rPr>
        <w:t>Windows Forms Designer</w:t>
      </w:r>
      <w:r w:rsidR="00BE12CC">
        <w:t xml:space="preserve">- </w:t>
      </w:r>
      <w:r>
        <w:t xml:space="preserve">се користи за дизајн и изградба на </w:t>
      </w:r>
      <w:r>
        <w:rPr>
          <w:lang w:val="en-US"/>
        </w:rPr>
        <w:t xml:space="preserve">GUI (Graphical User Interface) </w:t>
      </w:r>
      <w:r>
        <w:t>или графички кориснички интерфејс.</w:t>
      </w:r>
      <w:r w:rsidR="00BE12CC">
        <w:t xml:space="preserve"> </w:t>
      </w:r>
    </w:p>
    <w:p w14:paraId="31B16F0A" w14:textId="77777777" w:rsidR="00C062B8" w:rsidRDefault="00987F0C" w:rsidP="00C062B8">
      <w:pPr>
        <w:keepNext/>
        <w:spacing w:after="110" w:line="259" w:lineRule="auto"/>
        <w:ind w:left="0" w:firstLine="0"/>
        <w:jc w:val="left"/>
      </w:pPr>
      <w:r>
        <w:t xml:space="preserve">          </w:t>
      </w:r>
      <w:r w:rsidR="00C949AE">
        <w:rPr>
          <w:lang w:val="en-US"/>
        </w:rPr>
        <w:t xml:space="preserve"> </w:t>
      </w:r>
      <w:r>
        <w:rPr>
          <w:noProof/>
        </w:rPr>
        <w:drawing>
          <wp:inline distT="0" distB="0" distL="0" distR="0" wp14:anchorId="31058BF5" wp14:editId="5D0C9981">
            <wp:extent cx="5006267" cy="3108960"/>
            <wp:effectExtent l="0" t="0" r="4445" b="0"/>
            <wp:docPr id="804670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51291" cy="3136921"/>
                    </a:xfrm>
                    <a:prstGeom prst="rect">
                      <a:avLst/>
                    </a:prstGeom>
                    <a:noFill/>
                    <a:ln>
                      <a:noFill/>
                    </a:ln>
                  </pic:spPr>
                </pic:pic>
              </a:graphicData>
            </a:graphic>
          </wp:inline>
        </w:drawing>
      </w:r>
    </w:p>
    <w:p w14:paraId="22932675" w14:textId="7E3309D7" w:rsidR="00BE12CC" w:rsidRPr="00481A74" w:rsidRDefault="00C062B8" w:rsidP="00481A74">
      <w:pPr>
        <w:pStyle w:val="ListParagraph"/>
        <w:numPr>
          <w:ilvl w:val="0"/>
          <w:numId w:val="4"/>
        </w:numPr>
        <w:spacing w:after="189" w:line="259" w:lineRule="auto"/>
        <w:jc w:val="center"/>
        <w:rPr>
          <w:lang w:val="en-US"/>
        </w:rPr>
      </w:pPr>
      <w:r>
        <w:t xml:space="preserve">Интерфејс на </w:t>
      </w:r>
      <w:r w:rsidRPr="00481A74">
        <w:rPr>
          <w:lang w:val="en-US"/>
        </w:rPr>
        <w:t>Windows Forms</w:t>
      </w:r>
    </w:p>
    <w:p w14:paraId="023729C1" w14:textId="4DA1A5C3" w:rsidR="00BE12CC" w:rsidRDefault="00C949AE" w:rsidP="00C949AE">
      <w:pPr>
        <w:numPr>
          <w:ilvl w:val="0"/>
          <w:numId w:val="4"/>
        </w:numPr>
        <w:spacing w:after="0" w:line="259" w:lineRule="auto"/>
        <w:ind w:left="720" w:right="185" w:hanging="362"/>
      </w:pPr>
      <w:r>
        <w:rPr>
          <w:b/>
          <w:lang w:val="en-US"/>
        </w:rPr>
        <w:t>Code Editor</w:t>
      </w:r>
      <w:r w:rsidR="00BE12CC">
        <w:t xml:space="preserve">- </w:t>
      </w:r>
      <w:r>
        <w:t>пишување и модификација на код во голем број на моментално актуелните програмски јазици како што се</w:t>
      </w:r>
      <w:r>
        <w:rPr>
          <w:lang w:val="en-US"/>
        </w:rPr>
        <w:t xml:space="preserve"> C++, Java, Javascript, CSS, C#, Pyhton.</w:t>
      </w:r>
      <w:r>
        <w:t xml:space="preserve"> Едиторот на </w:t>
      </w:r>
      <w:r>
        <w:rPr>
          <w:lang w:val="en-US"/>
        </w:rPr>
        <w:t>Visual Studio</w:t>
      </w:r>
      <w:r>
        <w:t xml:space="preserve"> подржува и алатка наречена </w:t>
      </w:r>
      <w:r>
        <w:rPr>
          <w:lang w:val="en-US"/>
        </w:rPr>
        <w:t>IntelliSense</w:t>
      </w:r>
      <w:r>
        <w:t xml:space="preserve"> која што има функција за истакнување, исправка и дополнување на код, што го прави </w:t>
      </w:r>
      <w:r>
        <w:rPr>
          <w:lang w:val="en-US"/>
        </w:rPr>
        <w:t xml:space="preserve">Visual Studio </w:t>
      </w:r>
      <w:r>
        <w:t xml:space="preserve">еден од најкористените </w:t>
      </w:r>
      <w:r>
        <w:rPr>
          <w:lang w:val="en-US"/>
        </w:rPr>
        <w:t>IDE</w:t>
      </w:r>
      <w:r>
        <w:t xml:space="preserve"> денес.</w:t>
      </w:r>
      <w:r w:rsidR="00BE12CC">
        <w:t xml:space="preserve"> </w:t>
      </w:r>
    </w:p>
    <w:p w14:paraId="29272108" w14:textId="28C9B40A" w:rsidR="00C949AE" w:rsidRDefault="00C949AE" w:rsidP="00C949AE">
      <w:pPr>
        <w:spacing w:after="0" w:line="259" w:lineRule="auto"/>
        <w:ind w:right="185"/>
        <w:rPr>
          <w:lang w:val="en-US"/>
        </w:rPr>
      </w:pPr>
      <w:r w:rsidRPr="2A1CC5E7">
        <w:rPr>
          <w:lang w:val="en-US"/>
        </w:rPr>
        <w:t xml:space="preserve">      </w:t>
      </w:r>
      <w:r>
        <w:rPr>
          <w:noProof/>
        </w:rPr>
        <w:drawing>
          <wp:inline distT="0" distB="0" distL="0" distR="0" wp14:anchorId="265FD282" wp14:editId="1895C5E9">
            <wp:extent cx="5326380" cy="1847850"/>
            <wp:effectExtent l="0" t="0" r="7620" b="0"/>
            <wp:docPr id="838147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5326380" cy="1847850"/>
                    </a:xfrm>
                    <a:prstGeom prst="rect">
                      <a:avLst/>
                    </a:prstGeom>
                  </pic:spPr>
                </pic:pic>
              </a:graphicData>
            </a:graphic>
          </wp:inline>
        </w:drawing>
      </w:r>
    </w:p>
    <w:p w14:paraId="6EA2CA7B" w14:textId="72D9C876" w:rsidR="00C062B8" w:rsidRDefault="00C062B8" w:rsidP="00C062B8">
      <w:pPr>
        <w:spacing w:after="0" w:line="259" w:lineRule="auto"/>
        <w:ind w:right="185"/>
        <w:jc w:val="center"/>
        <w:rPr>
          <w:lang w:val="en-US"/>
        </w:rPr>
      </w:pPr>
      <w:r>
        <w:rPr>
          <w:lang w:val="en-US"/>
        </w:rPr>
        <w:t>Intellisense</w:t>
      </w:r>
      <w:r>
        <w:t xml:space="preserve"> при кодирање во </w:t>
      </w:r>
      <w:r>
        <w:rPr>
          <w:lang w:val="en-US"/>
        </w:rPr>
        <w:t>Visual Studio</w:t>
      </w:r>
    </w:p>
    <w:p w14:paraId="7B89C52E" w14:textId="77777777" w:rsidR="003A06FE" w:rsidRPr="00C062B8" w:rsidRDefault="003A06FE" w:rsidP="00C062B8">
      <w:pPr>
        <w:spacing w:after="0" w:line="259" w:lineRule="auto"/>
        <w:ind w:right="185"/>
        <w:jc w:val="center"/>
        <w:rPr>
          <w:lang w:val="en-US"/>
        </w:rPr>
      </w:pPr>
    </w:p>
    <w:p w14:paraId="19497D06" w14:textId="388F7E18" w:rsidR="00BE12CC" w:rsidRDefault="00C949AE" w:rsidP="00BE12CC">
      <w:pPr>
        <w:numPr>
          <w:ilvl w:val="0"/>
          <w:numId w:val="4"/>
        </w:numPr>
        <w:spacing w:line="394" w:lineRule="auto"/>
        <w:ind w:right="185" w:hanging="360"/>
      </w:pPr>
      <w:r>
        <w:rPr>
          <w:b/>
          <w:lang w:val="en-US"/>
        </w:rPr>
        <w:lastRenderedPageBreak/>
        <w:t>Debugger</w:t>
      </w:r>
      <w:r w:rsidR="00BE12CC">
        <w:t xml:space="preserve">- </w:t>
      </w:r>
      <w:r w:rsidR="00C062B8" w:rsidRPr="00C062B8">
        <w:t>Visual Studio вклучува дебагер кој работи и како дебагер на ниво на извор и како дебагер на ниво на машина. Работи и може да се користи за дебагирање на апликации напишани на кој било јазик поддржан од Visual Studio. Покрај тоа, може да се прикачи и на процесите што се извршуваат, да ги следи и дебагира тие процеси.</w:t>
      </w:r>
    </w:p>
    <w:p w14:paraId="334E1398" w14:textId="19DAA084" w:rsidR="00BE12CC" w:rsidRDefault="00C062B8" w:rsidP="00C062B8">
      <w:pPr>
        <w:spacing w:after="108" w:line="259" w:lineRule="auto"/>
        <w:ind w:right="130"/>
      </w:pPr>
      <w:r>
        <w:rPr>
          <w:noProof/>
        </w:rPr>
        <w:drawing>
          <wp:inline distT="0" distB="0" distL="0" distR="0" wp14:anchorId="5FEB1843" wp14:editId="3BA86496">
            <wp:extent cx="6275336" cy="1729740"/>
            <wp:effectExtent l="0" t="0" r="0" b="3810"/>
            <wp:docPr id="13968270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85935" cy="1732662"/>
                    </a:xfrm>
                    <a:prstGeom prst="rect">
                      <a:avLst/>
                    </a:prstGeom>
                    <a:noFill/>
                    <a:ln>
                      <a:noFill/>
                    </a:ln>
                  </pic:spPr>
                </pic:pic>
              </a:graphicData>
            </a:graphic>
          </wp:inline>
        </w:drawing>
      </w:r>
      <w:r w:rsidR="00BE12CC">
        <w:t xml:space="preserve"> </w:t>
      </w:r>
    </w:p>
    <w:p w14:paraId="5552727A" w14:textId="465F1BED" w:rsidR="00BE12CC" w:rsidRDefault="00481A74" w:rsidP="00BE12CC">
      <w:pPr>
        <w:spacing w:after="197" w:line="259" w:lineRule="auto"/>
        <w:ind w:left="0" w:right="128" w:firstLine="0"/>
        <w:jc w:val="center"/>
      </w:pPr>
      <w:r>
        <w:rPr>
          <w:lang w:val="en-US"/>
        </w:rPr>
        <w:t>3. Debugger</w:t>
      </w:r>
      <w:r w:rsidR="00ED7071">
        <w:t xml:space="preserve"> на </w:t>
      </w:r>
      <w:r w:rsidR="00ED7071">
        <w:rPr>
          <w:lang w:val="en-US"/>
        </w:rPr>
        <w:t xml:space="preserve">Visual Studio </w:t>
      </w:r>
      <w:r w:rsidR="00ED7071">
        <w:t>во функција</w:t>
      </w:r>
      <w:r w:rsidR="00BE12CC">
        <w:t xml:space="preserve"> </w:t>
      </w:r>
    </w:p>
    <w:p w14:paraId="4D6830B8" w14:textId="2F3E2D79" w:rsidR="00C062B8" w:rsidRDefault="00C062B8" w:rsidP="00C062B8">
      <w:pPr>
        <w:numPr>
          <w:ilvl w:val="0"/>
          <w:numId w:val="4"/>
        </w:numPr>
        <w:spacing w:after="0" w:line="382" w:lineRule="auto"/>
        <w:ind w:right="185" w:hanging="360"/>
      </w:pPr>
      <w:r>
        <w:rPr>
          <w:b/>
          <w:lang w:val="en-US"/>
        </w:rPr>
        <w:t>Data Designer</w:t>
      </w:r>
      <w:r w:rsidR="00BE12CC">
        <w:t xml:space="preserve">- алатка за </w:t>
      </w:r>
      <w:r>
        <w:t>креирање на нови или модификација на веќе постоечки табели. Со неа може да се внесуваат примарни и надворешни клучеви</w:t>
      </w:r>
      <w:r w:rsidR="00ED7071">
        <w:t xml:space="preserve"> како и граници на табелите.</w:t>
      </w:r>
    </w:p>
    <w:p w14:paraId="120DE82C" w14:textId="695D9118" w:rsidR="00ED7071" w:rsidRDefault="00ED7071" w:rsidP="00ED7071">
      <w:pPr>
        <w:spacing w:after="0" w:line="382" w:lineRule="auto"/>
        <w:ind w:right="185"/>
      </w:pPr>
      <w:r>
        <w:rPr>
          <w:b/>
          <w:noProof/>
          <w:lang w:val="en-US"/>
        </w:rPr>
        <w:drawing>
          <wp:inline distT="0" distB="0" distL="0" distR="0" wp14:anchorId="16DC356B" wp14:editId="19658943">
            <wp:extent cx="6163951" cy="3573780"/>
            <wp:effectExtent l="0" t="0" r="8255" b="7620"/>
            <wp:docPr id="7634287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74445" cy="3579864"/>
                    </a:xfrm>
                    <a:prstGeom prst="rect">
                      <a:avLst/>
                    </a:prstGeom>
                    <a:noFill/>
                    <a:ln>
                      <a:noFill/>
                    </a:ln>
                  </pic:spPr>
                </pic:pic>
              </a:graphicData>
            </a:graphic>
          </wp:inline>
        </w:drawing>
      </w:r>
    </w:p>
    <w:p w14:paraId="1D986180" w14:textId="08AE798D" w:rsidR="00BE12CC" w:rsidRDefault="00481A74" w:rsidP="00ED7071">
      <w:pPr>
        <w:spacing w:after="146" w:line="259" w:lineRule="auto"/>
        <w:ind w:left="0" w:right="146" w:firstLine="0"/>
        <w:jc w:val="center"/>
        <w:rPr>
          <w:lang w:val="en-US"/>
        </w:rPr>
      </w:pPr>
      <w:r>
        <w:rPr>
          <w:lang w:val="en-US"/>
        </w:rPr>
        <w:t xml:space="preserve">4. </w:t>
      </w:r>
      <w:r w:rsidR="00ED7071">
        <w:t xml:space="preserve">Интерфејсот на </w:t>
      </w:r>
      <w:r w:rsidR="00ED7071">
        <w:rPr>
          <w:lang w:val="en-US"/>
        </w:rPr>
        <w:t>Data Designer</w:t>
      </w:r>
    </w:p>
    <w:p w14:paraId="7FB060FF" w14:textId="77777777" w:rsidR="00ED7071" w:rsidRPr="00ED7071" w:rsidRDefault="00ED7071" w:rsidP="00ED7071">
      <w:pPr>
        <w:spacing w:after="146" w:line="259" w:lineRule="auto"/>
        <w:ind w:left="0" w:right="146" w:firstLine="0"/>
        <w:jc w:val="center"/>
        <w:rPr>
          <w:lang w:val="en-US"/>
        </w:rPr>
      </w:pPr>
    </w:p>
    <w:p w14:paraId="79E121AC" w14:textId="666B711A" w:rsidR="00BE12CC" w:rsidRDefault="00ED7071" w:rsidP="00ED7071">
      <w:pPr>
        <w:numPr>
          <w:ilvl w:val="0"/>
          <w:numId w:val="4"/>
        </w:numPr>
        <w:spacing w:after="152" w:line="268" w:lineRule="auto"/>
        <w:ind w:right="185" w:hanging="360"/>
      </w:pPr>
      <w:r>
        <w:rPr>
          <w:b/>
          <w:lang w:val="en-US"/>
        </w:rPr>
        <w:lastRenderedPageBreak/>
        <w:t>Object Explorer-</w:t>
      </w:r>
      <w:r>
        <w:rPr>
          <w:lang w:val="en-US"/>
        </w:rPr>
        <w:t xml:space="preserve"> </w:t>
      </w:r>
      <w:r w:rsidRPr="00ED7071">
        <w:t>обезбедува хиерархиски кориснички интерфејс за прегледување и управување со објектите во секој примерок на SQL Server. Панелот Object Explorer Details претставува табеларен приказ на примероци на објекти и можност за пребарување на одредени објекти.</w:t>
      </w:r>
      <w:r w:rsidR="00BE12CC">
        <w:t xml:space="preserve"> </w:t>
      </w:r>
      <w:r>
        <w:rPr>
          <w:lang w:val="en-US"/>
        </w:rPr>
        <w:t xml:space="preserve">                                                            </w:t>
      </w:r>
      <w:r>
        <w:rPr>
          <w:noProof/>
        </w:rPr>
        <w:drawing>
          <wp:inline distT="0" distB="0" distL="0" distR="0" wp14:anchorId="4EF4C1FF" wp14:editId="0251BCDD">
            <wp:extent cx="3512820" cy="5151120"/>
            <wp:effectExtent l="0" t="0" r="0" b="0"/>
            <wp:docPr id="19860276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27689" name="Picture 6"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2820" cy="5151120"/>
                    </a:xfrm>
                    <a:prstGeom prst="rect">
                      <a:avLst/>
                    </a:prstGeom>
                    <a:noFill/>
                    <a:ln>
                      <a:noFill/>
                    </a:ln>
                  </pic:spPr>
                </pic:pic>
              </a:graphicData>
            </a:graphic>
          </wp:inline>
        </w:drawing>
      </w:r>
    </w:p>
    <w:p w14:paraId="4D6BE53E" w14:textId="69D7D5F1" w:rsidR="00ED7071" w:rsidRPr="00ED7071" w:rsidRDefault="00481A74" w:rsidP="00ED7071">
      <w:pPr>
        <w:spacing w:after="152" w:line="268" w:lineRule="auto"/>
        <w:ind w:left="718" w:right="185" w:firstLine="0"/>
        <w:jc w:val="center"/>
        <w:rPr>
          <w:lang w:val="en-US"/>
        </w:rPr>
      </w:pPr>
      <w:r>
        <w:rPr>
          <w:lang w:val="en-US"/>
        </w:rPr>
        <w:t xml:space="preserve">5. </w:t>
      </w:r>
      <w:r w:rsidR="00ED7071">
        <w:t xml:space="preserve">Интерфејс на </w:t>
      </w:r>
      <w:r w:rsidR="00ED7071">
        <w:rPr>
          <w:lang w:val="en-US"/>
        </w:rPr>
        <w:t>Object Explorer</w:t>
      </w:r>
    </w:p>
    <w:p w14:paraId="4300CFFE" w14:textId="0A4818B1" w:rsidR="00ED7071" w:rsidRDefault="00A26C31" w:rsidP="00481A74">
      <w:pPr>
        <w:numPr>
          <w:ilvl w:val="0"/>
          <w:numId w:val="4"/>
        </w:numPr>
        <w:spacing w:after="152" w:line="268" w:lineRule="auto"/>
        <w:ind w:right="185" w:hanging="360"/>
        <w:jc w:val="center"/>
      </w:pPr>
      <w:r w:rsidRPr="2A1CC5E7">
        <w:rPr>
          <w:b/>
          <w:bCs/>
          <w:lang w:val="en-US"/>
        </w:rPr>
        <w:t xml:space="preserve">Solution Explorer- </w:t>
      </w:r>
      <w:r w:rsidRPr="2A1CC5E7">
        <w:rPr>
          <w:lang w:val="en-US"/>
        </w:rPr>
        <w:t xml:space="preserve">Solution е збир на датотеки со код и други ресурси кои се користат за изградба на апликација. Датотеките во решението се распоредени хиерархиски, што може </w:t>
      </w:r>
      <w:r>
        <w:t>но немора да</w:t>
      </w:r>
      <w:r w:rsidRPr="2A1CC5E7">
        <w:rPr>
          <w:lang w:val="en-US"/>
        </w:rPr>
        <w:t xml:space="preserve"> ја одразува организацијата во датотечниот систем. Solution Explorer се користи за управување и прелистување на датотеките во решение</w:t>
      </w:r>
      <w:r>
        <w:t>то</w:t>
      </w:r>
      <w:r w:rsidRPr="2A1CC5E7">
        <w:rPr>
          <w:lang w:val="en-US"/>
        </w:rPr>
        <w:t>.</w:t>
      </w:r>
      <w:r>
        <w:rPr>
          <w:noProof/>
        </w:rPr>
        <w:lastRenderedPageBreak/>
        <w:drawing>
          <wp:inline distT="0" distB="0" distL="0" distR="0" wp14:anchorId="41178549" wp14:editId="4A28C6F5">
            <wp:extent cx="4663440" cy="2902248"/>
            <wp:effectExtent l="0" t="0" r="3810" b="0"/>
            <wp:docPr id="16722019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63440" cy="2902248"/>
                    </a:xfrm>
                    <a:prstGeom prst="rect">
                      <a:avLst/>
                    </a:prstGeom>
                  </pic:spPr>
                </pic:pic>
              </a:graphicData>
            </a:graphic>
          </wp:inline>
        </w:drawing>
      </w:r>
      <w:r>
        <w:t xml:space="preserve">                                </w:t>
      </w:r>
      <w:r w:rsidR="00C03C32" w:rsidRPr="2A1CC5E7">
        <w:rPr>
          <w:lang w:val="en-US"/>
        </w:rPr>
        <w:t xml:space="preserve">  </w:t>
      </w:r>
      <w:r w:rsidR="00481A74">
        <w:rPr>
          <w:lang w:val="en-US"/>
        </w:rPr>
        <w:t xml:space="preserve">6. </w:t>
      </w:r>
      <w:r>
        <w:t xml:space="preserve">Интерфејс на </w:t>
      </w:r>
      <w:r w:rsidRPr="2A1CC5E7">
        <w:rPr>
          <w:lang w:val="en-US"/>
        </w:rPr>
        <w:t>Solution Explorer</w:t>
      </w:r>
    </w:p>
    <w:p w14:paraId="4CD5B556" w14:textId="6553EB35" w:rsidR="00BE12CC" w:rsidRDefault="00BE12CC" w:rsidP="00ED7071">
      <w:pPr>
        <w:spacing w:after="0" w:line="259" w:lineRule="auto"/>
        <w:ind w:left="0" w:right="154" w:firstLine="0"/>
        <w:jc w:val="center"/>
      </w:pPr>
    </w:p>
    <w:p w14:paraId="3D9A916A" w14:textId="2735DA9E" w:rsidR="00BE12CC" w:rsidRDefault="00BE12CC" w:rsidP="00BE12CC">
      <w:pPr>
        <w:spacing w:after="144" w:line="259" w:lineRule="auto"/>
        <w:ind w:left="0" w:right="154" w:firstLine="0"/>
        <w:jc w:val="right"/>
      </w:pPr>
      <w:r>
        <w:t xml:space="preserve"> </w:t>
      </w:r>
    </w:p>
    <w:p w14:paraId="19E248A2" w14:textId="782ACBC3" w:rsidR="00FB6E3C" w:rsidRDefault="00FB6E3C" w:rsidP="00481A74">
      <w:pPr>
        <w:pStyle w:val="Heading1"/>
        <w:numPr>
          <w:ilvl w:val="0"/>
          <w:numId w:val="0"/>
        </w:numPr>
      </w:pPr>
      <w:bookmarkStart w:id="7" w:name="_Toc146958078"/>
      <w:r>
        <w:t>Организација и структура на апликацијата</w:t>
      </w:r>
      <w:bookmarkEnd w:id="7"/>
    </w:p>
    <w:p w14:paraId="36E24B4C" w14:textId="77777777" w:rsidR="00481A74" w:rsidRPr="00481A74" w:rsidRDefault="00481A74" w:rsidP="00481A74"/>
    <w:p w14:paraId="6C92C8BA" w14:textId="454329E9" w:rsidR="00BE12CC" w:rsidRPr="00FB6E3C" w:rsidRDefault="00A26C31" w:rsidP="00481A74">
      <w:pPr>
        <w:pStyle w:val="Heading1"/>
        <w:rPr>
          <w:lang w:val="en-US"/>
        </w:rPr>
      </w:pPr>
      <w:bookmarkStart w:id="8" w:name="_Toc146957096"/>
      <w:bookmarkStart w:id="9" w:name="_Toc146958079"/>
      <w:bookmarkEnd w:id="8"/>
      <w:r>
        <w:t>Најава во апликацијата (</w:t>
      </w:r>
      <w:r w:rsidRPr="00FB6E3C">
        <w:rPr>
          <w:lang w:val="en-US"/>
        </w:rPr>
        <w:t>Login)</w:t>
      </w:r>
      <w:bookmarkEnd w:id="9"/>
    </w:p>
    <w:p w14:paraId="72A2D9A9" w14:textId="35EF6D5E" w:rsidR="00A26C31" w:rsidRPr="00C03C32" w:rsidRDefault="00A26C31" w:rsidP="00A26C31">
      <w:pPr>
        <w:rPr>
          <w:lang w:val="en-US"/>
        </w:rPr>
      </w:pPr>
      <w:r>
        <w:t xml:space="preserve">При вклучување на апликацијата прво нешто што ќе се добие е екранот за најавување. Овде се внесуваат </w:t>
      </w:r>
      <w:r w:rsidR="003A06FE">
        <w:t xml:space="preserve">корисничко име и шифра </w:t>
      </w:r>
      <w:r>
        <w:t>на корисникот за да може да се користи апликацијата.</w:t>
      </w:r>
    </w:p>
    <w:p w14:paraId="35269A5A" w14:textId="67E173B6" w:rsidR="00A26C31" w:rsidRPr="00A26C31" w:rsidRDefault="00C03C32" w:rsidP="00C03C32">
      <w:pPr>
        <w:jc w:val="center"/>
      </w:pPr>
      <w:r>
        <w:rPr>
          <w:noProof/>
        </w:rPr>
        <w:drawing>
          <wp:inline distT="0" distB="0" distL="0" distR="0" wp14:anchorId="7FE25356" wp14:editId="01BE6BE2">
            <wp:extent cx="4899660" cy="3236778"/>
            <wp:effectExtent l="0" t="0" r="0" b="1905"/>
            <wp:docPr id="565257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6342" cy="3261010"/>
                    </a:xfrm>
                    <a:prstGeom prst="rect">
                      <a:avLst/>
                    </a:prstGeom>
                    <a:noFill/>
                    <a:ln>
                      <a:noFill/>
                    </a:ln>
                  </pic:spPr>
                </pic:pic>
              </a:graphicData>
            </a:graphic>
          </wp:inline>
        </w:drawing>
      </w:r>
    </w:p>
    <w:p w14:paraId="0DDBAB81" w14:textId="30F93782" w:rsidR="00BE12CC" w:rsidRPr="00481A74" w:rsidRDefault="00481A74" w:rsidP="00481A74">
      <w:pPr>
        <w:spacing w:after="0" w:line="259" w:lineRule="auto"/>
        <w:ind w:left="718" w:firstLine="0"/>
        <w:jc w:val="center"/>
      </w:pPr>
      <w:r>
        <w:rPr>
          <w:lang w:val="en-US"/>
        </w:rPr>
        <w:t>7. Login</w:t>
      </w:r>
      <w:r>
        <w:t xml:space="preserve"> екран</w:t>
      </w:r>
    </w:p>
    <w:p w14:paraId="3F4F3EA4" w14:textId="5A6265BB" w:rsidR="00BE12CC" w:rsidRDefault="00C03C32" w:rsidP="00BE12CC">
      <w:pPr>
        <w:pStyle w:val="Heading2"/>
        <w:ind w:left="530" w:hanging="545"/>
        <w:rPr>
          <w:lang w:val="en-US"/>
        </w:rPr>
      </w:pPr>
      <w:bookmarkStart w:id="10" w:name="_Toc146958080"/>
      <w:r>
        <w:lastRenderedPageBreak/>
        <w:t>Почетна страна (</w:t>
      </w:r>
      <w:r>
        <w:rPr>
          <w:lang w:val="en-US"/>
        </w:rPr>
        <w:t>Home Page)</w:t>
      </w:r>
      <w:bookmarkEnd w:id="10"/>
    </w:p>
    <w:p w14:paraId="01A7C554" w14:textId="23220B45" w:rsidR="00C03C32" w:rsidRDefault="00C03C32" w:rsidP="00C03C32">
      <w:r>
        <w:t>Кога ќе се логираме и влеземе во апликацијата, прво ни се отвара почетната страна каде имаме преглед на сите менија, како и датумот и времето.</w:t>
      </w:r>
    </w:p>
    <w:p w14:paraId="4C3A5B22" w14:textId="598D1BCF" w:rsidR="00C03C32" w:rsidRPr="00C03C32" w:rsidRDefault="00C03C32" w:rsidP="00C03C32">
      <w:r>
        <w:rPr>
          <w:noProof/>
        </w:rPr>
        <w:drawing>
          <wp:inline distT="0" distB="0" distL="0" distR="0" wp14:anchorId="2300B3E2" wp14:editId="57956A03">
            <wp:extent cx="5722620" cy="3215640"/>
            <wp:effectExtent l="0" t="0" r="0" b="3810"/>
            <wp:docPr id="5211500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5E22FE0E" w14:textId="600318EC" w:rsidR="00BE12CC" w:rsidRDefault="00481A74" w:rsidP="00481A74">
      <w:pPr>
        <w:pStyle w:val="ListParagraph"/>
        <w:numPr>
          <w:ilvl w:val="0"/>
          <w:numId w:val="4"/>
        </w:numPr>
        <w:spacing w:after="317" w:line="259" w:lineRule="auto"/>
        <w:jc w:val="center"/>
      </w:pPr>
      <w:r>
        <w:t>Почетна страна на апликацијата</w:t>
      </w:r>
    </w:p>
    <w:p w14:paraId="748D118E" w14:textId="1570B143" w:rsidR="00BE12CC" w:rsidRDefault="00BE12CC" w:rsidP="00BE12CC">
      <w:pPr>
        <w:spacing w:after="243" w:line="259" w:lineRule="auto"/>
        <w:ind w:left="0" w:firstLine="0"/>
        <w:jc w:val="left"/>
      </w:pPr>
    </w:p>
    <w:p w14:paraId="62E76C65" w14:textId="52C69F90" w:rsidR="00BE12CC" w:rsidRDefault="00C03C32" w:rsidP="003C335E">
      <w:pPr>
        <w:pStyle w:val="Heading2"/>
      </w:pPr>
      <w:bookmarkStart w:id="11" w:name="_Toc146958081"/>
      <w:r>
        <w:t>Мени</w:t>
      </w:r>
      <w:r w:rsidR="00BE12CC">
        <w:t xml:space="preserve"> за </w:t>
      </w:r>
      <w:r>
        <w:t>менаџмент со клиенти</w:t>
      </w:r>
      <w:bookmarkEnd w:id="11"/>
    </w:p>
    <w:p w14:paraId="5A06E756" w14:textId="7C39B398" w:rsidR="003C335E" w:rsidRDefault="003C335E" w:rsidP="003C335E">
      <w:r>
        <w:t>Во менито за менаџмент со клиенти може да се додаваат, бришат како и да се модификуваат постоечки информации за одреден клиент.</w:t>
      </w:r>
    </w:p>
    <w:p w14:paraId="59FBDB90" w14:textId="77777777" w:rsidR="003A06FE" w:rsidRDefault="003C335E" w:rsidP="00481A74">
      <w:pPr>
        <w:jc w:val="center"/>
      </w:pPr>
      <w:r>
        <w:rPr>
          <w:noProof/>
        </w:rPr>
        <w:drawing>
          <wp:inline distT="0" distB="0" distL="0" distR="0" wp14:anchorId="3D8E8615" wp14:editId="210D0BFD">
            <wp:extent cx="5206564" cy="2928620"/>
            <wp:effectExtent l="0" t="0" r="2540" b="0"/>
            <wp:docPr id="284925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06564" cy="2928620"/>
                    </a:xfrm>
                    <a:prstGeom prst="rect">
                      <a:avLst/>
                    </a:prstGeom>
                  </pic:spPr>
                </pic:pic>
              </a:graphicData>
            </a:graphic>
          </wp:inline>
        </w:drawing>
      </w:r>
    </w:p>
    <w:p w14:paraId="6336499D" w14:textId="50CA778E" w:rsidR="00BE12CC" w:rsidRDefault="00FB17B0" w:rsidP="00481A74">
      <w:pPr>
        <w:pStyle w:val="ListParagraph"/>
        <w:numPr>
          <w:ilvl w:val="0"/>
          <w:numId w:val="4"/>
        </w:numPr>
        <w:jc w:val="center"/>
      </w:pPr>
      <w:r>
        <w:t>Додавање на квалификации</w:t>
      </w:r>
    </w:p>
    <w:p w14:paraId="4CA6814C" w14:textId="19B7B659" w:rsidR="003C335E" w:rsidRDefault="003C335E" w:rsidP="003C335E">
      <w:r>
        <w:lastRenderedPageBreak/>
        <w:t>Кога ќе се внесе нов клиент со неговите лични информации, имаме повеќе опции за управување со овој клиент. Можеме да додаваме квалификации доколку клиентот има некакво претходно образование или диплома.</w:t>
      </w:r>
    </w:p>
    <w:p w14:paraId="701CA4A4" w14:textId="7F4C2BE6" w:rsidR="003C335E" w:rsidRDefault="003C335E" w:rsidP="003C335E">
      <w:r>
        <w:rPr>
          <w:noProof/>
        </w:rPr>
        <w:drawing>
          <wp:inline distT="0" distB="0" distL="0" distR="0" wp14:anchorId="71A28436" wp14:editId="5FED247C">
            <wp:extent cx="5722620" cy="3215640"/>
            <wp:effectExtent l="0" t="0" r="0" b="3810"/>
            <wp:docPr id="13591958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03A4B843" w14:textId="404025E9" w:rsidR="00481A74" w:rsidRPr="003C335E" w:rsidRDefault="00481A74" w:rsidP="00481A74">
      <w:pPr>
        <w:pStyle w:val="ListParagraph"/>
        <w:numPr>
          <w:ilvl w:val="0"/>
          <w:numId w:val="4"/>
        </w:numPr>
        <w:jc w:val="center"/>
      </w:pPr>
      <w:r>
        <w:t>Екран за додавање на квалификации</w:t>
      </w:r>
    </w:p>
    <w:p w14:paraId="7FE9E010" w14:textId="156F91FF" w:rsidR="003C335E" w:rsidRDefault="00FB17B0" w:rsidP="00481A74">
      <w:pPr>
        <w:pStyle w:val="Heading1"/>
        <w:numPr>
          <w:ilvl w:val="1"/>
          <w:numId w:val="18"/>
        </w:numPr>
      </w:pPr>
      <w:bookmarkStart w:id="12" w:name="_Toc146958082"/>
      <w:r>
        <w:t>Преглед и внес на присутство</w:t>
      </w:r>
      <w:bookmarkEnd w:id="12"/>
    </w:p>
    <w:p w14:paraId="745D32A7" w14:textId="001FD217" w:rsidR="00FB17B0" w:rsidRDefault="00FB17B0" w:rsidP="00FB17B0">
      <w:r>
        <w:t>Доколку имаме клиент кој е запишан на еден или повеќе курс</w:t>
      </w:r>
      <w:r w:rsidR="003A06FE">
        <w:t>е</w:t>
      </w:r>
      <w:r>
        <w:t>ви, во менито за клиенти имаме опција да водиме евиденција за неговото присутство на тие курс</w:t>
      </w:r>
      <w:r w:rsidR="003A06FE">
        <w:t>е</w:t>
      </w:r>
      <w:r>
        <w:t xml:space="preserve">ви и да го прегледаме истото. </w:t>
      </w:r>
    </w:p>
    <w:p w14:paraId="1BD1470C" w14:textId="7C5DBCD3" w:rsidR="00FB17B0" w:rsidRPr="00FB17B0" w:rsidRDefault="00FB17B0" w:rsidP="00FB17B0">
      <w:r>
        <w:rPr>
          <w:noProof/>
        </w:rPr>
        <w:drawing>
          <wp:inline distT="0" distB="0" distL="0" distR="0" wp14:anchorId="275EF32B" wp14:editId="636C3B38">
            <wp:extent cx="5722622" cy="3025365"/>
            <wp:effectExtent l="0" t="0" r="0" b="3810"/>
            <wp:docPr id="10776510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2622" cy="3025365"/>
                    </a:xfrm>
                    <a:prstGeom prst="rect">
                      <a:avLst/>
                    </a:prstGeom>
                  </pic:spPr>
                </pic:pic>
              </a:graphicData>
            </a:graphic>
          </wp:inline>
        </w:drawing>
      </w:r>
    </w:p>
    <w:p w14:paraId="54BFDF7A" w14:textId="16CD504D" w:rsidR="003C335E" w:rsidRPr="003C335E" w:rsidRDefault="00FB17B0" w:rsidP="003C335E">
      <w:r>
        <w:t xml:space="preserve">                               </w:t>
      </w:r>
      <w:r w:rsidR="00481A74">
        <w:t>11.</w:t>
      </w:r>
      <w:r>
        <w:t xml:space="preserve">   Интерфејс за внесување на присутство на клиент</w:t>
      </w:r>
    </w:p>
    <w:p w14:paraId="4F51A6BA" w14:textId="65CDC889" w:rsidR="00BE12CC" w:rsidRDefault="00BE12CC" w:rsidP="003C335E">
      <w:pPr>
        <w:spacing w:after="110" w:line="259" w:lineRule="auto"/>
        <w:ind w:left="0" w:right="144" w:firstLine="0"/>
      </w:pPr>
      <w:r>
        <w:t xml:space="preserve"> </w:t>
      </w:r>
    </w:p>
    <w:p w14:paraId="0A76047E" w14:textId="6EB9EB0D" w:rsidR="00BE12CC" w:rsidRDefault="00BE12CC" w:rsidP="00BE12CC">
      <w:pPr>
        <w:spacing w:after="243" w:line="259" w:lineRule="auto"/>
        <w:ind w:left="0" w:firstLine="0"/>
        <w:jc w:val="left"/>
      </w:pPr>
      <w:r>
        <w:lastRenderedPageBreak/>
        <w:t xml:space="preserve"> </w:t>
      </w:r>
      <w:r w:rsidR="00FB17B0">
        <w:rPr>
          <w:noProof/>
        </w:rPr>
        <w:drawing>
          <wp:inline distT="0" distB="0" distL="0" distR="0" wp14:anchorId="04A7A3B0" wp14:editId="4333DEAA">
            <wp:extent cx="5722620" cy="3215640"/>
            <wp:effectExtent l="0" t="0" r="0" b="3810"/>
            <wp:docPr id="13755449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2BDB0743" w14:textId="085BE127" w:rsidR="00FB17B0" w:rsidRDefault="00FB17B0" w:rsidP="00BE12CC">
      <w:pPr>
        <w:spacing w:after="243" w:line="259" w:lineRule="auto"/>
        <w:ind w:left="0" w:firstLine="0"/>
        <w:jc w:val="left"/>
      </w:pPr>
      <w:r>
        <w:t xml:space="preserve">                           </w:t>
      </w:r>
      <w:r w:rsidR="00481A74">
        <w:t xml:space="preserve">12. </w:t>
      </w:r>
      <w:r>
        <w:t>Преглед на присутство на клиент за еден месец</w:t>
      </w:r>
    </w:p>
    <w:p w14:paraId="2BEE52BF" w14:textId="77777777" w:rsidR="0003079F" w:rsidRDefault="0003079F" w:rsidP="0003079F">
      <w:pPr>
        <w:spacing w:after="243" w:line="259" w:lineRule="auto"/>
        <w:ind w:left="0" w:firstLine="0"/>
        <w:jc w:val="left"/>
      </w:pPr>
      <w:r>
        <w:t xml:space="preserve">Секој изваден извештај во апликацијата има опција да се извади и зачува како </w:t>
      </w:r>
      <w:r>
        <w:rPr>
          <w:lang w:val="en-US"/>
        </w:rPr>
        <w:t xml:space="preserve">Word, PDF </w:t>
      </w:r>
      <w:r>
        <w:t xml:space="preserve">или </w:t>
      </w:r>
      <w:r>
        <w:rPr>
          <w:lang w:val="en-US"/>
        </w:rPr>
        <w:t xml:space="preserve">Excel </w:t>
      </w:r>
      <w:r>
        <w:t>документ.</w:t>
      </w:r>
    </w:p>
    <w:p w14:paraId="6FE21F10" w14:textId="0DE076A3" w:rsidR="0003079F" w:rsidRPr="00441CC6" w:rsidRDefault="0003079F" w:rsidP="00441CC6">
      <w:pPr>
        <w:spacing w:after="243" w:line="259" w:lineRule="auto"/>
        <w:ind w:left="0" w:firstLine="0"/>
        <w:jc w:val="left"/>
        <w:rPr>
          <w:lang w:val="en-US"/>
        </w:rPr>
      </w:pPr>
      <w:r>
        <w:rPr>
          <w:noProof/>
        </w:rPr>
        <w:drawing>
          <wp:inline distT="0" distB="0" distL="0" distR="0" wp14:anchorId="421E4F61" wp14:editId="418EEA0D">
            <wp:extent cx="5791200" cy="2990850"/>
            <wp:effectExtent l="0" t="0" r="0" b="0"/>
            <wp:docPr id="8060673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8677" cy="2994711"/>
                    </a:xfrm>
                    <a:prstGeom prst="rect">
                      <a:avLst/>
                    </a:prstGeom>
                    <a:noFill/>
                    <a:ln>
                      <a:noFill/>
                    </a:ln>
                  </pic:spPr>
                </pic:pic>
              </a:graphicData>
            </a:graphic>
          </wp:inline>
        </w:drawing>
      </w:r>
    </w:p>
    <w:p w14:paraId="2B70FEBB" w14:textId="38E7298A" w:rsidR="007769CD" w:rsidRPr="00441CC6" w:rsidRDefault="00441CC6" w:rsidP="00441CC6">
      <w:pPr>
        <w:jc w:val="center"/>
      </w:pPr>
      <w:r>
        <w:rPr>
          <w:lang w:val="en-US"/>
        </w:rPr>
        <w:t xml:space="preserve">13. </w:t>
      </w:r>
      <w:r>
        <w:t>Опции за експорт на извештаи</w:t>
      </w:r>
    </w:p>
    <w:p w14:paraId="21AFE1CA" w14:textId="77777777" w:rsidR="0003079F" w:rsidRDefault="0003079F" w:rsidP="0003079F">
      <w:pPr>
        <w:pStyle w:val="Heading1"/>
        <w:numPr>
          <w:ilvl w:val="0"/>
          <w:numId w:val="0"/>
        </w:numPr>
        <w:rPr>
          <w:sz w:val="28"/>
          <w:szCs w:val="20"/>
        </w:rPr>
      </w:pPr>
    </w:p>
    <w:p w14:paraId="4D1883C4" w14:textId="7B5F1779" w:rsidR="0003079F" w:rsidRDefault="00481A74" w:rsidP="0003079F">
      <w:pPr>
        <w:pStyle w:val="Heading1"/>
        <w:numPr>
          <w:ilvl w:val="0"/>
          <w:numId w:val="0"/>
        </w:numPr>
        <w:rPr>
          <w:sz w:val="28"/>
          <w:szCs w:val="20"/>
        </w:rPr>
      </w:pPr>
      <w:bookmarkStart w:id="13" w:name="_Toc146958083"/>
      <w:r>
        <w:rPr>
          <w:sz w:val="28"/>
          <w:szCs w:val="20"/>
          <w:lang w:val="en-US"/>
        </w:rPr>
        <w:t>4.4</w:t>
      </w:r>
      <w:r w:rsidR="0003079F">
        <w:rPr>
          <w:sz w:val="28"/>
          <w:szCs w:val="20"/>
        </w:rPr>
        <w:t xml:space="preserve"> Генерирање и плаќање на трошок на клиент</w:t>
      </w:r>
      <w:bookmarkEnd w:id="13"/>
    </w:p>
    <w:p w14:paraId="1D8B2964" w14:textId="595F5139" w:rsidR="0003079F" w:rsidRDefault="0003079F" w:rsidP="0003079F">
      <w:r>
        <w:t xml:space="preserve">Со оваа опција можеме да генерираме трошок кој го стекнал еден клиент,тоа може да биде цена за еден испит, цена за прием на курс, и да одбереме дали </w:t>
      </w:r>
      <w:r>
        <w:lastRenderedPageBreak/>
        <w:t>сакаме наплатеното да излегува од годишниот фонд на клиентот (доколку го има).</w:t>
      </w:r>
    </w:p>
    <w:p w14:paraId="1B84B574" w14:textId="205132B0" w:rsidR="0003079F" w:rsidRPr="0003079F" w:rsidRDefault="0003079F" w:rsidP="0003079F">
      <w:pPr>
        <w:rPr>
          <w:lang w:val="en-US"/>
        </w:rPr>
      </w:pPr>
      <w:r>
        <w:rPr>
          <w:noProof/>
          <w:lang w:val="en-US"/>
        </w:rPr>
        <w:drawing>
          <wp:inline distT="0" distB="0" distL="0" distR="0" wp14:anchorId="638F5551" wp14:editId="1365093D">
            <wp:extent cx="5722620" cy="3215640"/>
            <wp:effectExtent l="0" t="0" r="0" b="3810"/>
            <wp:docPr id="11321637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7437DA98" w14:textId="23CC103A" w:rsidR="0003079F" w:rsidRDefault="00441CC6" w:rsidP="00441CC6">
      <w:pPr>
        <w:spacing w:after="243" w:line="259" w:lineRule="auto"/>
        <w:ind w:left="0" w:firstLine="0"/>
        <w:jc w:val="center"/>
      </w:pPr>
      <w:r>
        <w:t>14.</w:t>
      </w:r>
      <w:r w:rsidR="0003079F">
        <w:t xml:space="preserve">  Генерирање на трошок на клиент за еден месец</w:t>
      </w:r>
    </w:p>
    <w:p w14:paraId="1C736074" w14:textId="071852CF" w:rsidR="007769CD" w:rsidRDefault="007769CD" w:rsidP="00BE12CC">
      <w:pPr>
        <w:spacing w:after="243" w:line="259" w:lineRule="auto"/>
        <w:ind w:left="0" w:firstLine="0"/>
        <w:jc w:val="left"/>
      </w:pPr>
      <w:r>
        <w:rPr>
          <w:noProof/>
        </w:rPr>
        <w:drawing>
          <wp:inline distT="0" distB="0" distL="0" distR="0" wp14:anchorId="7D9C86F2" wp14:editId="5CD145B6">
            <wp:extent cx="5722622" cy="2920714"/>
            <wp:effectExtent l="0" t="0" r="0" b="3810"/>
            <wp:docPr id="8605352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2622" cy="2920714"/>
                    </a:xfrm>
                    <a:prstGeom prst="rect">
                      <a:avLst/>
                    </a:prstGeom>
                  </pic:spPr>
                </pic:pic>
              </a:graphicData>
            </a:graphic>
          </wp:inline>
        </w:drawing>
      </w:r>
    </w:p>
    <w:p w14:paraId="0E6FE740" w14:textId="04418586" w:rsidR="007769CD" w:rsidRDefault="007769CD" w:rsidP="00BE12CC">
      <w:pPr>
        <w:spacing w:after="243" w:line="259" w:lineRule="auto"/>
        <w:ind w:left="0" w:firstLine="0"/>
        <w:jc w:val="left"/>
      </w:pPr>
      <w:r>
        <w:t xml:space="preserve">                                     </w:t>
      </w:r>
      <w:r w:rsidR="00441CC6">
        <w:t>15.</w:t>
      </w:r>
      <w:r>
        <w:t xml:space="preserve">  Плаќање на месечен трошок на клиент</w:t>
      </w:r>
    </w:p>
    <w:p w14:paraId="1B5DA695" w14:textId="77777777" w:rsidR="007769CD" w:rsidRDefault="007769CD" w:rsidP="00BE12CC">
      <w:pPr>
        <w:spacing w:after="243" w:line="259" w:lineRule="auto"/>
        <w:ind w:left="0" w:firstLine="0"/>
        <w:jc w:val="left"/>
      </w:pPr>
    </w:p>
    <w:p w14:paraId="46AF754C" w14:textId="77777777" w:rsidR="00441CC6" w:rsidRDefault="00441CC6" w:rsidP="00BE12CC">
      <w:pPr>
        <w:spacing w:after="243" w:line="259" w:lineRule="auto"/>
        <w:ind w:left="0" w:firstLine="0"/>
        <w:jc w:val="left"/>
      </w:pPr>
    </w:p>
    <w:p w14:paraId="5ED38252" w14:textId="77777777" w:rsidR="00441CC6" w:rsidRDefault="00441CC6" w:rsidP="00BE12CC">
      <w:pPr>
        <w:spacing w:after="243" w:line="259" w:lineRule="auto"/>
        <w:ind w:left="0" w:firstLine="0"/>
        <w:jc w:val="left"/>
      </w:pPr>
    </w:p>
    <w:p w14:paraId="4F14A8E6" w14:textId="5433B5D5" w:rsidR="007769CD" w:rsidRDefault="007769CD" w:rsidP="00BE12CC">
      <w:pPr>
        <w:spacing w:after="243" w:line="259" w:lineRule="auto"/>
        <w:ind w:left="0" w:firstLine="0"/>
        <w:jc w:val="left"/>
      </w:pPr>
      <w:r>
        <w:lastRenderedPageBreak/>
        <w:t>При секоја наплата, штом наплатата ќе се процесира апликацијата генерира 2 потврди од кои една е за клиентот, а другата за центарот за обука.</w:t>
      </w:r>
    </w:p>
    <w:p w14:paraId="7958FC69" w14:textId="6FB26268" w:rsidR="007769CD" w:rsidRDefault="007769CD" w:rsidP="00BE12CC">
      <w:pPr>
        <w:spacing w:after="243" w:line="259" w:lineRule="auto"/>
        <w:ind w:left="0" w:firstLine="0"/>
        <w:jc w:val="left"/>
      </w:pPr>
      <w:r>
        <w:rPr>
          <w:noProof/>
        </w:rPr>
        <w:drawing>
          <wp:inline distT="0" distB="0" distL="0" distR="0" wp14:anchorId="349B1E31" wp14:editId="7A34B504">
            <wp:extent cx="5722620" cy="3215640"/>
            <wp:effectExtent l="0" t="0" r="0" b="3810"/>
            <wp:docPr id="6515875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3255D3C0" w14:textId="705C8B19" w:rsidR="007769CD" w:rsidRPr="0003079F" w:rsidRDefault="007769CD" w:rsidP="00BE12CC">
      <w:pPr>
        <w:spacing w:after="243" w:line="259" w:lineRule="auto"/>
        <w:ind w:left="0" w:firstLine="0"/>
        <w:jc w:val="left"/>
      </w:pPr>
      <w:r>
        <w:t xml:space="preserve">                             </w:t>
      </w:r>
      <w:r w:rsidR="00441CC6">
        <w:t xml:space="preserve">16. </w:t>
      </w:r>
      <w:r>
        <w:t>Потврди за наплата на клиент и на центар за обука</w:t>
      </w:r>
    </w:p>
    <w:p w14:paraId="6C96FDDC" w14:textId="0A40ECAD" w:rsidR="00BE12CC" w:rsidRDefault="007769CD" w:rsidP="00481A74">
      <w:pPr>
        <w:pStyle w:val="Heading2"/>
        <w:numPr>
          <w:ilvl w:val="1"/>
          <w:numId w:val="19"/>
        </w:numPr>
      </w:pPr>
      <w:bookmarkStart w:id="14" w:name="_Toc146958084"/>
      <w:r>
        <w:t>Мени за менаџмент со вработени</w:t>
      </w:r>
      <w:bookmarkEnd w:id="14"/>
    </w:p>
    <w:p w14:paraId="7795C194" w14:textId="77777777" w:rsidR="00BE12CC" w:rsidRDefault="00BE12CC" w:rsidP="00BE12CC">
      <w:pPr>
        <w:spacing w:after="160" w:line="259" w:lineRule="auto"/>
        <w:ind w:left="0" w:firstLine="0"/>
        <w:jc w:val="left"/>
      </w:pPr>
      <w:r>
        <w:t xml:space="preserve"> </w:t>
      </w:r>
    </w:p>
    <w:p w14:paraId="416B6F83" w14:textId="1A5BEF40" w:rsidR="00BE12CC" w:rsidRPr="007769CD" w:rsidRDefault="007769CD" w:rsidP="00BE12CC">
      <w:pPr>
        <w:spacing w:after="152"/>
        <w:ind w:left="-5" w:right="185"/>
      </w:pPr>
      <w:r>
        <w:t xml:space="preserve">Во менито за менџмент со вработени можеме да внесуваме, бришеме и модифицираме постоечки информации за даден вработен. При внес на вработен, внесуваме </w:t>
      </w:r>
      <w:r>
        <w:rPr>
          <w:lang w:val="en-US"/>
        </w:rPr>
        <w:t>ID</w:t>
      </w:r>
      <w:r>
        <w:t xml:space="preserve"> на вработениот, </w:t>
      </w:r>
      <w:r w:rsidR="00FB6E3C">
        <w:t>и</w:t>
      </w:r>
      <w:r>
        <w:t xml:space="preserve">ме и </w:t>
      </w:r>
      <w:r w:rsidR="00FB6E3C">
        <w:t>п</w:t>
      </w:r>
      <w:r>
        <w:t>резиме, контакт, адреса, основна плата на вработениот како и улога на вработениот во центарот за обука и улога во самиот систем.</w:t>
      </w:r>
    </w:p>
    <w:p w14:paraId="51A1D5C5" w14:textId="3A281EA0" w:rsidR="00BE12CC" w:rsidRDefault="007769CD" w:rsidP="007769CD">
      <w:pPr>
        <w:spacing w:after="152"/>
        <w:ind w:left="-5" w:right="185"/>
      </w:pPr>
      <w:r>
        <w:rPr>
          <w:noProof/>
        </w:rPr>
        <w:drawing>
          <wp:inline distT="0" distB="0" distL="0" distR="0" wp14:anchorId="0BE5F4C4" wp14:editId="2907A892">
            <wp:extent cx="5548630" cy="2189018"/>
            <wp:effectExtent l="0" t="0" r="0" b="1905"/>
            <wp:docPr id="20705196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3378" cy="2190891"/>
                    </a:xfrm>
                    <a:prstGeom prst="rect">
                      <a:avLst/>
                    </a:prstGeom>
                  </pic:spPr>
                </pic:pic>
              </a:graphicData>
            </a:graphic>
          </wp:inline>
        </w:drawing>
      </w:r>
    </w:p>
    <w:p w14:paraId="4206A86A" w14:textId="3D68D658" w:rsidR="00441CC6" w:rsidRDefault="00441CC6" w:rsidP="00441CC6">
      <w:pPr>
        <w:spacing w:after="152"/>
        <w:ind w:left="-5" w:right="185"/>
        <w:jc w:val="center"/>
      </w:pPr>
      <w:r>
        <w:t>17. Мени за менаџмент со вработени</w:t>
      </w:r>
    </w:p>
    <w:p w14:paraId="740CDAEB" w14:textId="0417C49A" w:rsidR="007769CD" w:rsidRDefault="00481A74" w:rsidP="007769CD">
      <w:pPr>
        <w:pStyle w:val="Heading1"/>
        <w:numPr>
          <w:ilvl w:val="0"/>
          <w:numId w:val="0"/>
        </w:numPr>
        <w:rPr>
          <w:sz w:val="28"/>
          <w:szCs w:val="20"/>
        </w:rPr>
      </w:pPr>
      <w:bookmarkStart w:id="15" w:name="_Toc146958085"/>
      <w:r>
        <w:rPr>
          <w:sz w:val="28"/>
          <w:szCs w:val="20"/>
          <w:lang w:val="en-US"/>
        </w:rPr>
        <w:lastRenderedPageBreak/>
        <w:t>4.6</w:t>
      </w:r>
      <w:r w:rsidR="007769CD">
        <w:rPr>
          <w:sz w:val="28"/>
          <w:szCs w:val="20"/>
        </w:rPr>
        <w:t xml:space="preserve"> Исплаќање на вработен</w:t>
      </w:r>
      <w:bookmarkEnd w:id="15"/>
    </w:p>
    <w:p w14:paraId="55652430" w14:textId="28064C48" w:rsidR="008A1131" w:rsidRPr="007769CD" w:rsidRDefault="007769CD" w:rsidP="008A1131">
      <w:r>
        <w:t>Во менито</w:t>
      </w:r>
      <w:r w:rsidR="008A1131">
        <w:t xml:space="preserve"> за вработени постои и опција за исплаќање на вработениот, каде што кога ќе одбереме исплата, треба да се внесе сума на исплата како и за кој месец се исплаќа вработениот.</w:t>
      </w:r>
    </w:p>
    <w:p w14:paraId="4892D6F5" w14:textId="346BD63A" w:rsidR="00BE12CC" w:rsidRDefault="00BE12CC" w:rsidP="007769CD">
      <w:pPr>
        <w:spacing w:after="110" w:line="259" w:lineRule="auto"/>
        <w:ind w:left="0" w:right="144" w:firstLine="0"/>
      </w:pPr>
      <w:r>
        <w:t xml:space="preserve"> </w:t>
      </w:r>
      <w:r w:rsidR="008A1131">
        <w:rPr>
          <w:noProof/>
        </w:rPr>
        <w:drawing>
          <wp:inline distT="0" distB="0" distL="0" distR="0" wp14:anchorId="559769EA" wp14:editId="08DED596">
            <wp:extent cx="5722620" cy="3215640"/>
            <wp:effectExtent l="0" t="0" r="0" b="3810"/>
            <wp:docPr id="1261604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150BE89F" w14:textId="6EBEE275" w:rsidR="008A1131" w:rsidRDefault="00441CC6" w:rsidP="00441CC6">
      <w:pPr>
        <w:spacing w:after="240" w:line="259" w:lineRule="auto"/>
        <w:ind w:left="0" w:firstLine="0"/>
        <w:jc w:val="center"/>
      </w:pPr>
      <w:r>
        <w:t>18. Мени за исплаќање на персонал</w:t>
      </w:r>
    </w:p>
    <w:p w14:paraId="444D6087" w14:textId="417DE01F" w:rsidR="00BE12CC" w:rsidRDefault="008A1131" w:rsidP="00BE12CC">
      <w:pPr>
        <w:spacing w:after="240" w:line="259" w:lineRule="auto"/>
        <w:ind w:left="0" w:firstLine="0"/>
        <w:jc w:val="left"/>
      </w:pPr>
      <w:r>
        <w:t>При секоја исплата се генерираат сметки за доказ на исплатата кои се достапни за принтање во секое време.</w:t>
      </w:r>
    </w:p>
    <w:p w14:paraId="1D743920" w14:textId="429C6605" w:rsidR="008A1131" w:rsidRDefault="008A1131" w:rsidP="00BE12CC">
      <w:pPr>
        <w:spacing w:after="240" w:line="259" w:lineRule="auto"/>
        <w:ind w:left="0" w:firstLine="0"/>
        <w:jc w:val="left"/>
      </w:pPr>
      <w:r>
        <w:rPr>
          <w:noProof/>
        </w:rPr>
        <w:drawing>
          <wp:inline distT="0" distB="0" distL="0" distR="0" wp14:anchorId="0502B346" wp14:editId="507419BC">
            <wp:extent cx="5731510" cy="2930237"/>
            <wp:effectExtent l="0" t="0" r="2540" b="3810"/>
            <wp:docPr id="791955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55289" name="Picture 1" descr="A screenshot of a computer&#10;&#10;Description automatically generated"/>
                    <pic:cNvPicPr/>
                  </pic:nvPicPr>
                  <pic:blipFill>
                    <a:blip r:embed="rId32"/>
                    <a:stretch>
                      <a:fillRect/>
                    </a:stretch>
                  </pic:blipFill>
                  <pic:spPr>
                    <a:xfrm>
                      <a:off x="0" y="0"/>
                      <a:ext cx="5741696" cy="2935445"/>
                    </a:xfrm>
                    <a:prstGeom prst="rect">
                      <a:avLst/>
                    </a:prstGeom>
                  </pic:spPr>
                </pic:pic>
              </a:graphicData>
            </a:graphic>
          </wp:inline>
        </w:drawing>
      </w:r>
    </w:p>
    <w:p w14:paraId="192377C2" w14:textId="3C471034" w:rsidR="00441CC6" w:rsidRDefault="00441CC6" w:rsidP="00441CC6">
      <w:pPr>
        <w:spacing w:after="240" w:line="259" w:lineRule="auto"/>
        <w:ind w:left="0" w:firstLine="0"/>
        <w:jc w:val="center"/>
      </w:pPr>
      <w:r>
        <w:t>19. Доказ за исплата</w:t>
      </w:r>
    </w:p>
    <w:p w14:paraId="677CE79E" w14:textId="26F071C3" w:rsidR="00BE12CC" w:rsidRDefault="008A1131" w:rsidP="00481A74">
      <w:pPr>
        <w:pStyle w:val="Heading2"/>
        <w:numPr>
          <w:ilvl w:val="1"/>
          <w:numId w:val="20"/>
        </w:numPr>
      </w:pPr>
      <w:bookmarkStart w:id="16" w:name="_Toc146958086"/>
      <w:r>
        <w:lastRenderedPageBreak/>
        <w:t>Мени за преглед и внес на трошоци</w:t>
      </w:r>
      <w:bookmarkEnd w:id="16"/>
    </w:p>
    <w:p w14:paraId="7F1A2D97" w14:textId="119A2862" w:rsidR="008A1131" w:rsidRDefault="008A1131" w:rsidP="008A1131">
      <w:r>
        <w:t>Во менито за преглед и внес на трошоци се внесуваат дневните или месечните трошоци на центарот за обука. При внесување се внесува износот на трошок, вид на трошок дали е тоа дебит или кредит, причината за трошокот како и краток опис. Овде автоматски излегуваат и платите кои се и</w:t>
      </w:r>
      <w:r>
        <w:rPr>
          <w:lang w:val="en-US"/>
        </w:rPr>
        <w:t xml:space="preserve"> </w:t>
      </w:r>
      <w:r>
        <w:t xml:space="preserve">платите кои се исплатени на вработените. </w:t>
      </w:r>
    </w:p>
    <w:p w14:paraId="68DF2938" w14:textId="0256E2F5" w:rsidR="008A1131" w:rsidRPr="008A1131" w:rsidRDefault="008A1131" w:rsidP="008A1131">
      <w:r>
        <w:rPr>
          <w:noProof/>
        </w:rPr>
        <w:drawing>
          <wp:inline distT="0" distB="0" distL="0" distR="0" wp14:anchorId="5A4D7891" wp14:editId="6E1F523A">
            <wp:extent cx="5731510" cy="3223895"/>
            <wp:effectExtent l="0" t="0" r="2540" b="0"/>
            <wp:docPr id="1529769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69749" name="Picture 1" descr="A screenshot of a computer&#10;&#10;Description automatically generated"/>
                    <pic:cNvPicPr/>
                  </pic:nvPicPr>
                  <pic:blipFill>
                    <a:blip r:embed="rId33"/>
                    <a:stretch>
                      <a:fillRect/>
                    </a:stretch>
                  </pic:blipFill>
                  <pic:spPr>
                    <a:xfrm>
                      <a:off x="0" y="0"/>
                      <a:ext cx="5731510" cy="3223895"/>
                    </a:xfrm>
                    <a:prstGeom prst="rect">
                      <a:avLst/>
                    </a:prstGeom>
                  </pic:spPr>
                </pic:pic>
              </a:graphicData>
            </a:graphic>
          </wp:inline>
        </w:drawing>
      </w:r>
    </w:p>
    <w:p w14:paraId="3DCE8AAA" w14:textId="0F83CFD8" w:rsidR="00BE12CC" w:rsidRDefault="00441CC6" w:rsidP="008A1131">
      <w:pPr>
        <w:spacing w:after="194" w:line="259" w:lineRule="auto"/>
        <w:ind w:left="0" w:firstLine="0"/>
        <w:jc w:val="center"/>
      </w:pPr>
      <w:r>
        <w:t xml:space="preserve">20. </w:t>
      </w:r>
      <w:r w:rsidR="008A1131">
        <w:t>Дневен внес на трошок</w:t>
      </w:r>
    </w:p>
    <w:p w14:paraId="7FB61F61" w14:textId="27ED8AA6" w:rsidR="008A1131" w:rsidRDefault="00D24CBD" w:rsidP="008A1131">
      <w:pPr>
        <w:spacing w:after="194" w:line="259" w:lineRule="auto"/>
        <w:ind w:left="0" w:firstLine="0"/>
      </w:pPr>
      <w:r>
        <w:t>На копчето Види Вкупно, имаме месечен преглед на трошоците за било кој месец во годината.</w:t>
      </w:r>
    </w:p>
    <w:p w14:paraId="3AF52098" w14:textId="06F5D725" w:rsidR="00D24CBD" w:rsidRDefault="00D24CBD" w:rsidP="008A1131">
      <w:pPr>
        <w:spacing w:after="194" w:line="259" w:lineRule="auto"/>
        <w:ind w:left="0" w:firstLine="0"/>
      </w:pPr>
      <w:r>
        <w:rPr>
          <w:noProof/>
        </w:rPr>
        <w:drawing>
          <wp:inline distT="0" distB="0" distL="0" distR="0" wp14:anchorId="204B48B0" wp14:editId="35AABF02">
            <wp:extent cx="5731510" cy="2722245"/>
            <wp:effectExtent l="0" t="0" r="2540" b="0"/>
            <wp:docPr id="690731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34C85FCB" w14:textId="47378B47" w:rsidR="00BE12CC" w:rsidRDefault="00441CC6" w:rsidP="00D24CBD">
      <w:pPr>
        <w:spacing w:after="194" w:line="259" w:lineRule="auto"/>
        <w:ind w:left="0" w:firstLine="0"/>
        <w:jc w:val="center"/>
      </w:pPr>
      <w:r>
        <w:t xml:space="preserve">21. </w:t>
      </w:r>
      <w:r w:rsidR="00D24CBD">
        <w:t>Преглед на месечни трошоци</w:t>
      </w:r>
    </w:p>
    <w:p w14:paraId="060FB6FB" w14:textId="4D50A9A4" w:rsidR="00BE12CC" w:rsidRDefault="00D24CBD" w:rsidP="00481A74">
      <w:pPr>
        <w:pStyle w:val="Heading2"/>
        <w:numPr>
          <w:ilvl w:val="1"/>
          <w:numId w:val="20"/>
        </w:numPr>
        <w:ind w:left="-5"/>
      </w:pPr>
      <w:bookmarkStart w:id="17" w:name="_Toc146958087"/>
      <w:r>
        <w:lastRenderedPageBreak/>
        <w:t>Мени за финансиски извештаи</w:t>
      </w:r>
      <w:bookmarkEnd w:id="17"/>
    </w:p>
    <w:p w14:paraId="23EB728F" w14:textId="77777777" w:rsidR="00BE12CC" w:rsidRDefault="00BE12CC" w:rsidP="00BE12CC">
      <w:pPr>
        <w:spacing w:after="200" w:line="259" w:lineRule="auto"/>
        <w:ind w:left="0" w:firstLine="0"/>
        <w:jc w:val="left"/>
      </w:pPr>
      <w:r>
        <w:t xml:space="preserve"> </w:t>
      </w:r>
    </w:p>
    <w:p w14:paraId="1A969458" w14:textId="3AEA781B" w:rsidR="00BE12CC" w:rsidRDefault="00D24CBD" w:rsidP="00BE12CC">
      <w:pPr>
        <w:spacing w:line="396" w:lineRule="auto"/>
        <w:ind w:left="-15" w:right="185" w:firstLine="720"/>
      </w:pPr>
      <w:r>
        <w:t xml:space="preserve">Во менито за финансиски извештаи можеме да добиеме комплетен преглед на финансиите на центарот за обука. </w:t>
      </w:r>
      <w:r w:rsidR="003F0E81">
        <w:t>Можеме да извадиме дневен, месечен и годишен извештај за било каков трошок или приход на центарот за обука, како и преглед на исплатени плати на вработените.</w:t>
      </w:r>
    </w:p>
    <w:p w14:paraId="667634DE" w14:textId="110B4D31" w:rsidR="003F0E81" w:rsidRDefault="003F0E81" w:rsidP="003F0E81">
      <w:pPr>
        <w:spacing w:line="396" w:lineRule="auto"/>
        <w:ind w:right="185"/>
      </w:pPr>
      <w:r>
        <w:rPr>
          <w:noProof/>
        </w:rPr>
        <w:drawing>
          <wp:inline distT="0" distB="0" distL="0" distR="0" wp14:anchorId="799D19B4" wp14:editId="2A040D26">
            <wp:extent cx="5731510" cy="2933700"/>
            <wp:effectExtent l="0" t="0" r="2540" b="0"/>
            <wp:docPr id="1231165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65937" name="Picture 1" descr="A screenshot of a computer&#10;&#10;Description automatically generated"/>
                    <pic:cNvPicPr/>
                  </pic:nvPicPr>
                  <pic:blipFill>
                    <a:blip r:embed="rId35"/>
                    <a:stretch>
                      <a:fillRect/>
                    </a:stretch>
                  </pic:blipFill>
                  <pic:spPr>
                    <a:xfrm>
                      <a:off x="0" y="0"/>
                      <a:ext cx="5731510" cy="2933700"/>
                    </a:xfrm>
                    <a:prstGeom prst="rect">
                      <a:avLst/>
                    </a:prstGeom>
                  </pic:spPr>
                </pic:pic>
              </a:graphicData>
            </a:graphic>
          </wp:inline>
        </w:drawing>
      </w:r>
    </w:p>
    <w:p w14:paraId="4505B772" w14:textId="1D51916C" w:rsidR="00BE12CC" w:rsidRDefault="00441CC6" w:rsidP="00BE12CC">
      <w:pPr>
        <w:spacing w:after="192" w:line="268" w:lineRule="auto"/>
        <w:ind w:left="1069" w:right="1187"/>
        <w:jc w:val="center"/>
      </w:pPr>
      <w:r>
        <w:t xml:space="preserve">22. </w:t>
      </w:r>
      <w:r w:rsidR="003F0E81">
        <w:t>Извештај за месечни трошоци</w:t>
      </w:r>
    </w:p>
    <w:p w14:paraId="31AC792D" w14:textId="1E4A19CF" w:rsidR="003F0E81" w:rsidRDefault="00481A74" w:rsidP="003F0E81">
      <w:pPr>
        <w:pStyle w:val="Heading1"/>
        <w:numPr>
          <w:ilvl w:val="0"/>
          <w:numId w:val="0"/>
        </w:numPr>
        <w:rPr>
          <w:sz w:val="28"/>
          <w:szCs w:val="20"/>
        </w:rPr>
      </w:pPr>
      <w:bookmarkStart w:id="18" w:name="_Toc146958088"/>
      <w:r>
        <w:rPr>
          <w:sz w:val="28"/>
          <w:szCs w:val="20"/>
          <w:lang w:val="en-US"/>
        </w:rPr>
        <w:t>4.8</w:t>
      </w:r>
      <w:r w:rsidR="003F0E81" w:rsidRPr="003C335E">
        <w:rPr>
          <w:sz w:val="28"/>
          <w:szCs w:val="20"/>
        </w:rPr>
        <w:t>.</w:t>
      </w:r>
      <w:r w:rsidR="003F0E81">
        <w:rPr>
          <w:sz w:val="28"/>
          <w:szCs w:val="20"/>
          <w:lang w:val="en-US"/>
        </w:rPr>
        <w:t>1</w:t>
      </w:r>
      <w:r w:rsidR="003F0E81">
        <w:rPr>
          <w:sz w:val="28"/>
          <w:szCs w:val="20"/>
        </w:rPr>
        <w:t xml:space="preserve"> Извештаи за клиенти</w:t>
      </w:r>
      <w:bookmarkEnd w:id="18"/>
    </w:p>
    <w:p w14:paraId="2802910F" w14:textId="10D0DACC" w:rsidR="003F0E81" w:rsidRDefault="003F0E81" w:rsidP="003F0E81">
      <w:r>
        <w:t>За клиентите можеме да извадеме моментални листи за клиенти кои се на запишани на ист курс, како и за клиенти кои се на некаква стипендија.</w:t>
      </w:r>
    </w:p>
    <w:p w14:paraId="74790D48" w14:textId="66B1A94E" w:rsidR="003F0E81" w:rsidRPr="003F0E81" w:rsidRDefault="003F0E81" w:rsidP="003F0E81">
      <w:r>
        <w:rPr>
          <w:noProof/>
        </w:rPr>
        <w:drawing>
          <wp:inline distT="0" distB="0" distL="0" distR="0" wp14:anchorId="6198CB3F" wp14:editId="6867450F">
            <wp:extent cx="5495924" cy="2292174"/>
            <wp:effectExtent l="0" t="0" r="9525" b="3810"/>
            <wp:docPr id="14615880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95924" cy="2292174"/>
                    </a:xfrm>
                    <a:prstGeom prst="rect">
                      <a:avLst/>
                    </a:prstGeom>
                  </pic:spPr>
                </pic:pic>
              </a:graphicData>
            </a:graphic>
          </wp:inline>
        </w:drawing>
      </w:r>
    </w:p>
    <w:p w14:paraId="39D8150D" w14:textId="6931754E" w:rsidR="003F0E81" w:rsidRDefault="00441CC6" w:rsidP="003F0E81">
      <w:pPr>
        <w:spacing w:after="192" w:line="268" w:lineRule="auto"/>
        <w:ind w:left="1069" w:right="1187"/>
        <w:jc w:val="center"/>
      </w:pPr>
      <w:r>
        <w:t xml:space="preserve">23. </w:t>
      </w:r>
      <w:r w:rsidR="003F0E81">
        <w:t>Клиенти запишани на ист курс</w:t>
      </w:r>
    </w:p>
    <w:p w14:paraId="680D34FB" w14:textId="06129E68" w:rsidR="003F0E81" w:rsidRDefault="00840100" w:rsidP="00840100">
      <w:pPr>
        <w:spacing w:after="192" w:line="268" w:lineRule="auto"/>
        <w:ind w:right="1187"/>
      </w:pPr>
      <w:r>
        <w:rPr>
          <w:noProof/>
        </w:rPr>
        <w:lastRenderedPageBreak/>
        <w:drawing>
          <wp:inline distT="0" distB="0" distL="0" distR="0" wp14:anchorId="1353B2A2" wp14:editId="09AA2127">
            <wp:extent cx="5811663" cy="3268980"/>
            <wp:effectExtent l="0" t="0" r="0" b="7620"/>
            <wp:docPr id="125768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82205" name="Picture 1" descr="A screenshot of a computer&#10;&#10;Description automatically generated"/>
                    <pic:cNvPicPr/>
                  </pic:nvPicPr>
                  <pic:blipFill>
                    <a:blip r:embed="rId37"/>
                    <a:stretch>
                      <a:fillRect/>
                    </a:stretch>
                  </pic:blipFill>
                  <pic:spPr>
                    <a:xfrm>
                      <a:off x="0" y="0"/>
                      <a:ext cx="5844547" cy="3287477"/>
                    </a:xfrm>
                    <a:prstGeom prst="rect">
                      <a:avLst/>
                    </a:prstGeom>
                  </pic:spPr>
                </pic:pic>
              </a:graphicData>
            </a:graphic>
          </wp:inline>
        </w:drawing>
      </w:r>
    </w:p>
    <w:p w14:paraId="5D234BE0" w14:textId="4A47481B" w:rsidR="00840100" w:rsidRDefault="00441CC6" w:rsidP="00840100">
      <w:pPr>
        <w:spacing w:after="192" w:line="268" w:lineRule="auto"/>
        <w:ind w:left="1069" w:right="1187"/>
        <w:jc w:val="center"/>
      </w:pPr>
      <w:r>
        <w:t xml:space="preserve">24. </w:t>
      </w:r>
      <w:r w:rsidR="00840100">
        <w:t xml:space="preserve">Преглед на стипендирани студенти </w:t>
      </w:r>
    </w:p>
    <w:p w14:paraId="36CCD52B" w14:textId="2A97B8DF" w:rsidR="00840100" w:rsidRDefault="00481A74" w:rsidP="00840100">
      <w:pPr>
        <w:pStyle w:val="Heading1"/>
        <w:numPr>
          <w:ilvl w:val="0"/>
          <w:numId w:val="0"/>
        </w:numPr>
        <w:rPr>
          <w:sz w:val="28"/>
          <w:szCs w:val="20"/>
        </w:rPr>
      </w:pPr>
      <w:bookmarkStart w:id="19" w:name="_Toc146958089"/>
      <w:r>
        <w:rPr>
          <w:sz w:val="28"/>
          <w:szCs w:val="20"/>
          <w:lang w:val="en-US"/>
        </w:rPr>
        <w:t>4.8</w:t>
      </w:r>
      <w:r w:rsidR="00840100" w:rsidRPr="003C335E">
        <w:rPr>
          <w:sz w:val="28"/>
          <w:szCs w:val="20"/>
        </w:rPr>
        <w:t>.</w:t>
      </w:r>
      <w:r w:rsidR="00840100">
        <w:rPr>
          <w:sz w:val="28"/>
          <w:szCs w:val="20"/>
        </w:rPr>
        <w:t>2 Извештаи за приход</w:t>
      </w:r>
      <w:bookmarkEnd w:id="19"/>
    </w:p>
    <w:p w14:paraId="2F07D1E9" w14:textId="3EF1F6C7" w:rsidR="00840100" w:rsidRPr="00840100" w:rsidRDefault="00840100" w:rsidP="00840100">
      <w:r>
        <w:tab/>
        <w:t>Во извештаите за приход можеме да го видеме секој внес на средства во центарот за обука од страна на клиентите.</w:t>
      </w:r>
    </w:p>
    <w:p w14:paraId="21EE6525" w14:textId="782AAE9C" w:rsidR="00840100" w:rsidRDefault="00840100" w:rsidP="00840100">
      <w:pPr>
        <w:spacing w:after="192" w:line="268" w:lineRule="auto"/>
        <w:ind w:right="1187"/>
      </w:pPr>
      <w:r>
        <w:rPr>
          <w:noProof/>
        </w:rPr>
        <w:drawing>
          <wp:inline distT="0" distB="0" distL="0" distR="0" wp14:anchorId="1D272930" wp14:editId="2CC889A5">
            <wp:extent cx="5890260" cy="3313190"/>
            <wp:effectExtent l="0" t="0" r="0" b="1905"/>
            <wp:docPr id="131106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68669" name="Picture 1" descr="A screenshot of a computer&#10;&#10;Description automatically generated"/>
                    <pic:cNvPicPr/>
                  </pic:nvPicPr>
                  <pic:blipFill>
                    <a:blip r:embed="rId38"/>
                    <a:stretch>
                      <a:fillRect/>
                    </a:stretch>
                  </pic:blipFill>
                  <pic:spPr>
                    <a:xfrm>
                      <a:off x="0" y="0"/>
                      <a:ext cx="5911733" cy="3325268"/>
                    </a:xfrm>
                    <a:prstGeom prst="rect">
                      <a:avLst/>
                    </a:prstGeom>
                  </pic:spPr>
                </pic:pic>
              </a:graphicData>
            </a:graphic>
          </wp:inline>
        </w:drawing>
      </w:r>
    </w:p>
    <w:p w14:paraId="0CBA7466" w14:textId="2B7B2C1B" w:rsidR="00840100" w:rsidRDefault="00840100" w:rsidP="00840100">
      <w:pPr>
        <w:spacing w:after="192" w:line="268" w:lineRule="auto"/>
        <w:ind w:right="1187"/>
        <w:jc w:val="center"/>
      </w:pPr>
      <w:r>
        <w:t xml:space="preserve">            </w:t>
      </w:r>
      <w:r w:rsidR="00441CC6">
        <w:t>25.</w:t>
      </w:r>
      <w:r>
        <w:t xml:space="preserve">   Месечен преглед на приход</w:t>
      </w:r>
    </w:p>
    <w:p w14:paraId="18158846" w14:textId="32F3B0A1" w:rsidR="00BE12CC" w:rsidRDefault="00840100" w:rsidP="00BE12CC">
      <w:pPr>
        <w:spacing w:after="148" w:line="259" w:lineRule="auto"/>
        <w:ind w:left="0" w:right="144" w:firstLine="0"/>
        <w:jc w:val="right"/>
      </w:pPr>
      <w:r>
        <w:rPr>
          <w:noProof/>
        </w:rPr>
        <w:lastRenderedPageBreak/>
        <w:drawing>
          <wp:inline distT="0" distB="0" distL="0" distR="0" wp14:anchorId="49CBF198" wp14:editId="5C20E814">
            <wp:extent cx="5731510" cy="3223895"/>
            <wp:effectExtent l="0" t="0" r="2540" b="0"/>
            <wp:docPr id="676770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70137" name="Picture 1" descr="A screenshot of a computer&#10;&#10;Description automatically generated"/>
                    <pic:cNvPicPr/>
                  </pic:nvPicPr>
                  <pic:blipFill>
                    <a:blip r:embed="rId39"/>
                    <a:stretch>
                      <a:fillRect/>
                    </a:stretch>
                  </pic:blipFill>
                  <pic:spPr>
                    <a:xfrm>
                      <a:off x="0" y="0"/>
                      <a:ext cx="5731510" cy="3223895"/>
                    </a:xfrm>
                    <a:prstGeom prst="rect">
                      <a:avLst/>
                    </a:prstGeom>
                  </pic:spPr>
                </pic:pic>
              </a:graphicData>
            </a:graphic>
          </wp:inline>
        </w:drawing>
      </w:r>
      <w:r w:rsidR="00BE12CC">
        <w:t xml:space="preserve"> </w:t>
      </w:r>
    </w:p>
    <w:p w14:paraId="0D19A233" w14:textId="0ED0A264" w:rsidR="00BE12CC" w:rsidRDefault="00441CC6" w:rsidP="00BE12CC">
      <w:pPr>
        <w:spacing w:after="147" w:line="268" w:lineRule="auto"/>
        <w:ind w:left="1994" w:right="2114"/>
        <w:jc w:val="center"/>
      </w:pPr>
      <w:r>
        <w:t xml:space="preserve">26. </w:t>
      </w:r>
      <w:r w:rsidR="00840100">
        <w:t>Годишен преглед на приход</w:t>
      </w:r>
      <w:r w:rsidR="00BE12CC">
        <w:t xml:space="preserve"> </w:t>
      </w:r>
    </w:p>
    <w:p w14:paraId="0B1F244A" w14:textId="5680A222" w:rsidR="00840100" w:rsidRDefault="00BE12CC" w:rsidP="00840100">
      <w:pPr>
        <w:pStyle w:val="Heading1"/>
        <w:numPr>
          <w:ilvl w:val="0"/>
          <w:numId w:val="0"/>
        </w:numPr>
        <w:rPr>
          <w:sz w:val="28"/>
          <w:szCs w:val="20"/>
        </w:rPr>
      </w:pPr>
      <w:r>
        <w:t xml:space="preserve"> </w:t>
      </w:r>
      <w:bookmarkStart w:id="20" w:name="_Toc146958090"/>
      <w:r w:rsidR="00481A74">
        <w:rPr>
          <w:sz w:val="28"/>
          <w:szCs w:val="20"/>
          <w:lang w:val="en-US"/>
        </w:rPr>
        <w:t>4.8</w:t>
      </w:r>
      <w:r w:rsidR="00840100" w:rsidRPr="003C335E">
        <w:rPr>
          <w:sz w:val="28"/>
          <w:szCs w:val="20"/>
        </w:rPr>
        <w:t>.</w:t>
      </w:r>
      <w:r w:rsidR="00840100">
        <w:rPr>
          <w:sz w:val="28"/>
          <w:szCs w:val="20"/>
        </w:rPr>
        <w:t>3 Извештаи за неплатени трошоци</w:t>
      </w:r>
      <w:bookmarkEnd w:id="20"/>
    </w:p>
    <w:p w14:paraId="5CCA2AD2" w14:textId="2EA35523" w:rsidR="00840100" w:rsidRDefault="00840100" w:rsidP="00840100">
      <w:r>
        <w:t>Доколку сакаме можеме да извадеме месечен извештај за неплатени трошоци на клиентите, а може и да одбереме годишен преглед на неплатените трошоци.</w:t>
      </w:r>
    </w:p>
    <w:p w14:paraId="3A5E46A5" w14:textId="4B773FBB" w:rsidR="00840100" w:rsidRPr="00840100" w:rsidRDefault="00840100" w:rsidP="00840100">
      <w:r>
        <w:rPr>
          <w:noProof/>
        </w:rPr>
        <w:drawing>
          <wp:inline distT="0" distB="0" distL="0" distR="0" wp14:anchorId="38D4D967" wp14:editId="03CE72C5">
            <wp:extent cx="5731510" cy="3223895"/>
            <wp:effectExtent l="0" t="0" r="2540" b="0"/>
            <wp:docPr id="246436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36528" name="Picture 1" descr="A screenshot of a computer&#10;&#10;Description automatically generated"/>
                    <pic:cNvPicPr/>
                  </pic:nvPicPr>
                  <pic:blipFill>
                    <a:blip r:embed="rId40"/>
                    <a:stretch>
                      <a:fillRect/>
                    </a:stretch>
                  </pic:blipFill>
                  <pic:spPr>
                    <a:xfrm>
                      <a:off x="0" y="0"/>
                      <a:ext cx="5731510" cy="3223895"/>
                    </a:xfrm>
                    <a:prstGeom prst="rect">
                      <a:avLst/>
                    </a:prstGeom>
                  </pic:spPr>
                </pic:pic>
              </a:graphicData>
            </a:graphic>
          </wp:inline>
        </w:drawing>
      </w:r>
    </w:p>
    <w:p w14:paraId="2B703DEB" w14:textId="62B05594" w:rsidR="00BE12CC" w:rsidRDefault="00441CC6" w:rsidP="00840100">
      <w:pPr>
        <w:spacing w:after="243" w:line="259" w:lineRule="auto"/>
        <w:ind w:left="0" w:firstLine="0"/>
        <w:jc w:val="center"/>
      </w:pPr>
      <w:r>
        <w:t xml:space="preserve">27. </w:t>
      </w:r>
      <w:r w:rsidR="00840100">
        <w:t>Месечен преглед на неплатени трошоци</w:t>
      </w:r>
    </w:p>
    <w:p w14:paraId="341639F6" w14:textId="01DAD693" w:rsidR="00840100" w:rsidRDefault="00840100" w:rsidP="00840100">
      <w:pPr>
        <w:spacing w:after="243" w:line="259" w:lineRule="auto"/>
        <w:ind w:left="0" w:firstLine="0"/>
      </w:pPr>
      <w:r>
        <w:rPr>
          <w:noProof/>
        </w:rPr>
        <w:lastRenderedPageBreak/>
        <w:drawing>
          <wp:inline distT="0" distB="0" distL="0" distR="0" wp14:anchorId="436686F7" wp14:editId="3BD68999">
            <wp:extent cx="5731510" cy="3223895"/>
            <wp:effectExtent l="0" t="0" r="2540" b="0"/>
            <wp:docPr id="1006878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78235" name="Picture 1" descr="A screenshot of a computer&#10;&#10;Description automatically generated"/>
                    <pic:cNvPicPr/>
                  </pic:nvPicPr>
                  <pic:blipFill>
                    <a:blip r:embed="rId41"/>
                    <a:stretch>
                      <a:fillRect/>
                    </a:stretch>
                  </pic:blipFill>
                  <pic:spPr>
                    <a:xfrm>
                      <a:off x="0" y="0"/>
                      <a:ext cx="5731510" cy="3223895"/>
                    </a:xfrm>
                    <a:prstGeom prst="rect">
                      <a:avLst/>
                    </a:prstGeom>
                  </pic:spPr>
                </pic:pic>
              </a:graphicData>
            </a:graphic>
          </wp:inline>
        </w:drawing>
      </w:r>
    </w:p>
    <w:p w14:paraId="5E1CE74F" w14:textId="55D6FBE6" w:rsidR="00840100" w:rsidRDefault="00441CC6" w:rsidP="00840100">
      <w:pPr>
        <w:spacing w:after="243" w:line="259" w:lineRule="auto"/>
        <w:ind w:left="0" w:firstLine="0"/>
        <w:jc w:val="center"/>
      </w:pPr>
      <w:r>
        <w:t xml:space="preserve">28. </w:t>
      </w:r>
      <w:r w:rsidR="00840100">
        <w:t>Вкупен годишен извештај за неплатени трошоци</w:t>
      </w:r>
    </w:p>
    <w:p w14:paraId="6E521C06" w14:textId="4EA9D718" w:rsidR="007474EC" w:rsidRDefault="00481A74" w:rsidP="007474EC">
      <w:pPr>
        <w:pStyle w:val="Heading1"/>
        <w:numPr>
          <w:ilvl w:val="0"/>
          <w:numId w:val="0"/>
        </w:numPr>
        <w:rPr>
          <w:sz w:val="28"/>
          <w:szCs w:val="20"/>
        </w:rPr>
      </w:pPr>
      <w:bookmarkStart w:id="21" w:name="_Toc146958091"/>
      <w:r>
        <w:rPr>
          <w:sz w:val="28"/>
          <w:szCs w:val="20"/>
          <w:lang w:val="en-US"/>
        </w:rPr>
        <w:t>4.8</w:t>
      </w:r>
      <w:r w:rsidR="007474EC" w:rsidRPr="003C335E">
        <w:rPr>
          <w:sz w:val="28"/>
          <w:szCs w:val="20"/>
        </w:rPr>
        <w:t>.</w:t>
      </w:r>
      <w:r w:rsidR="007474EC">
        <w:rPr>
          <w:sz w:val="28"/>
          <w:szCs w:val="20"/>
        </w:rPr>
        <w:t>4 Извештаи за месечни плати</w:t>
      </w:r>
      <w:bookmarkEnd w:id="21"/>
    </w:p>
    <w:p w14:paraId="5315209B" w14:textId="59CB175A" w:rsidR="007474EC" w:rsidRDefault="007474EC" w:rsidP="007474EC">
      <w:r>
        <w:t>Последна опција во менито за извештаи е преглед на исплатени вработени по месец.</w:t>
      </w:r>
    </w:p>
    <w:p w14:paraId="76AA1DA5" w14:textId="43EAD788" w:rsidR="007474EC" w:rsidRPr="007474EC" w:rsidRDefault="007474EC" w:rsidP="007474EC">
      <w:r>
        <w:rPr>
          <w:noProof/>
        </w:rPr>
        <w:drawing>
          <wp:inline distT="0" distB="0" distL="0" distR="0" wp14:anchorId="235B52CD" wp14:editId="51CC27F8">
            <wp:extent cx="5731510" cy="3223895"/>
            <wp:effectExtent l="0" t="0" r="2540" b="0"/>
            <wp:docPr id="967828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28879" name="Picture 1" descr="A screenshot of a computer&#10;&#10;Description automatically generated"/>
                    <pic:cNvPicPr/>
                  </pic:nvPicPr>
                  <pic:blipFill>
                    <a:blip r:embed="rId42"/>
                    <a:stretch>
                      <a:fillRect/>
                    </a:stretch>
                  </pic:blipFill>
                  <pic:spPr>
                    <a:xfrm>
                      <a:off x="0" y="0"/>
                      <a:ext cx="5731510" cy="3223895"/>
                    </a:xfrm>
                    <a:prstGeom prst="rect">
                      <a:avLst/>
                    </a:prstGeom>
                  </pic:spPr>
                </pic:pic>
              </a:graphicData>
            </a:graphic>
          </wp:inline>
        </w:drawing>
      </w:r>
    </w:p>
    <w:p w14:paraId="18F79D16" w14:textId="4970CFBF" w:rsidR="007474EC" w:rsidRDefault="00441CC6" w:rsidP="007474EC">
      <w:pPr>
        <w:spacing w:after="243" w:line="259" w:lineRule="auto"/>
        <w:ind w:left="0" w:firstLine="0"/>
        <w:jc w:val="center"/>
      </w:pPr>
      <w:r>
        <w:t xml:space="preserve">29. </w:t>
      </w:r>
      <w:r w:rsidR="007474EC">
        <w:t>Преглед на исплатени плати во Септември</w:t>
      </w:r>
    </w:p>
    <w:p w14:paraId="3FA4EEE7" w14:textId="77777777" w:rsidR="007474EC" w:rsidRDefault="007474EC" w:rsidP="007474EC">
      <w:pPr>
        <w:spacing w:after="243" w:line="259" w:lineRule="auto"/>
        <w:ind w:left="0" w:firstLine="0"/>
        <w:jc w:val="center"/>
      </w:pPr>
    </w:p>
    <w:p w14:paraId="0C042D7A" w14:textId="389F1CA8" w:rsidR="00BE12CC" w:rsidRDefault="007474EC" w:rsidP="00481A74">
      <w:pPr>
        <w:pStyle w:val="Heading2"/>
        <w:numPr>
          <w:ilvl w:val="1"/>
          <w:numId w:val="20"/>
        </w:numPr>
        <w:ind w:left="-5"/>
      </w:pPr>
      <w:bookmarkStart w:id="22" w:name="_Toc146958092"/>
      <w:r>
        <w:lastRenderedPageBreak/>
        <w:t>Опции</w:t>
      </w:r>
      <w:bookmarkEnd w:id="22"/>
    </w:p>
    <w:p w14:paraId="17515147" w14:textId="03ABB485" w:rsidR="00BE12CC" w:rsidRDefault="007474EC" w:rsidP="00BE12CC">
      <w:pPr>
        <w:spacing w:line="393" w:lineRule="auto"/>
        <w:ind w:left="-15" w:right="185" w:firstLine="720"/>
      </w:pPr>
      <w:r>
        <w:t>Менито на опции е она што ја прави апликацијата лесна за имплементација. Дозволува апликацијата лесно да се адаптира во било која компанија. Можеме лесно да внесеме име и мото на една компанија како и контакт информации. Тука се внесуваат цените на еден испит, цената за упис како и сумата за казна при каснење со уплата, за да не мора при секое плаќање да се внесуваат повторно. Во ова мени исто така можеме лесно да го смен</w:t>
      </w:r>
      <w:r w:rsidR="00FB6E3C">
        <w:t>и</w:t>
      </w:r>
      <w:r>
        <w:t>ме логото на апликацијата како и логото кое се прикажува при печатење на извештај.</w:t>
      </w:r>
    </w:p>
    <w:p w14:paraId="25A7CDDD" w14:textId="0C4A4C46" w:rsidR="00BE12CC" w:rsidRDefault="007474EC" w:rsidP="00BE12CC">
      <w:pPr>
        <w:spacing w:after="267" w:line="259" w:lineRule="auto"/>
        <w:ind w:left="0" w:right="146" w:firstLine="0"/>
        <w:jc w:val="right"/>
      </w:pPr>
      <w:r>
        <w:rPr>
          <w:noProof/>
        </w:rPr>
        <w:drawing>
          <wp:inline distT="0" distB="0" distL="0" distR="0" wp14:anchorId="47A1BB3F" wp14:editId="3777E25E">
            <wp:extent cx="6012180" cy="3378350"/>
            <wp:effectExtent l="0" t="0" r="7620" b="0"/>
            <wp:docPr id="18775794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21689" cy="3383693"/>
                    </a:xfrm>
                    <a:prstGeom prst="rect">
                      <a:avLst/>
                    </a:prstGeom>
                    <a:noFill/>
                    <a:ln>
                      <a:noFill/>
                    </a:ln>
                  </pic:spPr>
                </pic:pic>
              </a:graphicData>
            </a:graphic>
          </wp:inline>
        </w:drawing>
      </w:r>
      <w:r w:rsidR="00BE12CC">
        <w:t xml:space="preserve"> </w:t>
      </w:r>
    </w:p>
    <w:p w14:paraId="31914C30" w14:textId="2E2860B3" w:rsidR="00BE12CC" w:rsidRDefault="00441CC6" w:rsidP="00BE12CC">
      <w:pPr>
        <w:spacing w:after="258"/>
        <w:ind w:left="2448" w:right="185"/>
      </w:pPr>
      <w:r>
        <w:t xml:space="preserve">30. </w:t>
      </w:r>
      <w:r w:rsidR="007474EC">
        <w:t>Интерфејс на менито Опции</w:t>
      </w:r>
    </w:p>
    <w:p w14:paraId="3C643706" w14:textId="77777777" w:rsidR="007474EC" w:rsidRDefault="007474EC" w:rsidP="00BE12CC">
      <w:pPr>
        <w:spacing w:after="264" w:line="259" w:lineRule="auto"/>
        <w:ind w:left="0" w:right="146" w:firstLine="0"/>
        <w:jc w:val="right"/>
      </w:pPr>
    </w:p>
    <w:p w14:paraId="676F5C29" w14:textId="77777777" w:rsidR="007474EC" w:rsidRDefault="007474EC" w:rsidP="00BE12CC">
      <w:pPr>
        <w:spacing w:after="264" w:line="259" w:lineRule="auto"/>
        <w:ind w:left="0" w:right="146" w:firstLine="0"/>
        <w:jc w:val="right"/>
      </w:pPr>
    </w:p>
    <w:p w14:paraId="59BBBF4E" w14:textId="77777777" w:rsidR="007474EC" w:rsidRDefault="007474EC" w:rsidP="00BE12CC">
      <w:pPr>
        <w:spacing w:after="264" w:line="259" w:lineRule="auto"/>
        <w:ind w:left="0" w:right="146" w:firstLine="0"/>
        <w:jc w:val="right"/>
      </w:pPr>
    </w:p>
    <w:p w14:paraId="2A7DD6A8" w14:textId="77777777" w:rsidR="007474EC" w:rsidRDefault="007474EC" w:rsidP="00BE12CC">
      <w:pPr>
        <w:spacing w:after="264" w:line="259" w:lineRule="auto"/>
        <w:ind w:left="0" w:right="146" w:firstLine="0"/>
        <w:jc w:val="right"/>
      </w:pPr>
    </w:p>
    <w:p w14:paraId="09268247" w14:textId="77777777" w:rsidR="007474EC" w:rsidRDefault="007474EC" w:rsidP="00BE12CC">
      <w:pPr>
        <w:spacing w:after="264" w:line="259" w:lineRule="auto"/>
        <w:ind w:left="0" w:right="146" w:firstLine="0"/>
        <w:jc w:val="right"/>
      </w:pPr>
    </w:p>
    <w:p w14:paraId="2E248A0E" w14:textId="38A0BAAE" w:rsidR="00BE12CC" w:rsidRDefault="00BE12CC" w:rsidP="00BE12CC">
      <w:pPr>
        <w:spacing w:after="264" w:line="259" w:lineRule="auto"/>
        <w:ind w:left="0" w:right="146" w:firstLine="0"/>
        <w:jc w:val="right"/>
      </w:pPr>
      <w:r>
        <w:t xml:space="preserve"> </w:t>
      </w:r>
    </w:p>
    <w:p w14:paraId="0CD6C8E9" w14:textId="0E5F5A7A" w:rsidR="00BE12CC" w:rsidRDefault="008A113A" w:rsidP="00481A74">
      <w:pPr>
        <w:pStyle w:val="Heading2"/>
        <w:numPr>
          <w:ilvl w:val="1"/>
          <w:numId w:val="20"/>
        </w:numPr>
        <w:ind w:left="-5"/>
      </w:pPr>
      <w:bookmarkStart w:id="23" w:name="_Toc146958093"/>
      <w:r>
        <w:lastRenderedPageBreak/>
        <w:t xml:space="preserve">Мени за промена на </w:t>
      </w:r>
      <w:r w:rsidR="00FB6E3C">
        <w:t>информации при најавување</w:t>
      </w:r>
      <w:bookmarkEnd w:id="23"/>
    </w:p>
    <w:p w14:paraId="01E28A90" w14:textId="123186A9" w:rsidR="008A113A" w:rsidRDefault="008A113A" w:rsidP="008A113A">
      <w:r>
        <w:t xml:space="preserve">Доколку еден корисник сака да ги промени своите логин информации од било каква причина, само се клика на горното десно плаво копче кое го носи до менито за промена на информации. Тука може да одбере дали сака да промени </w:t>
      </w:r>
      <w:r>
        <w:rPr>
          <w:lang w:val="en-US"/>
        </w:rPr>
        <w:t>ID</w:t>
      </w:r>
      <w:r>
        <w:t xml:space="preserve"> за логин, или сака да ја промени лозинката.</w:t>
      </w:r>
    </w:p>
    <w:p w14:paraId="71F186D1" w14:textId="505AA737" w:rsidR="008A113A" w:rsidRDefault="008A113A" w:rsidP="008A113A">
      <w:r>
        <w:rPr>
          <w:noProof/>
        </w:rPr>
        <w:drawing>
          <wp:inline distT="0" distB="0" distL="0" distR="0" wp14:anchorId="40CDBBED" wp14:editId="140055AF">
            <wp:extent cx="5731510" cy="3223895"/>
            <wp:effectExtent l="0" t="0" r="2540" b="0"/>
            <wp:docPr id="1539246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46671" name="Picture 1" descr="A screenshot of a computer&#10;&#10;Description automatically generated"/>
                    <pic:cNvPicPr/>
                  </pic:nvPicPr>
                  <pic:blipFill>
                    <a:blip r:embed="rId44"/>
                    <a:stretch>
                      <a:fillRect/>
                    </a:stretch>
                  </pic:blipFill>
                  <pic:spPr>
                    <a:xfrm>
                      <a:off x="0" y="0"/>
                      <a:ext cx="5731510" cy="3223895"/>
                    </a:xfrm>
                    <a:prstGeom prst="rect">
                      <a:avLst/>
                    </a:prstGeom>
                  </pic:spPr>
                </pic:pic>
              </a:graphicData>
            </a:graphic>
          </wp:inline>
        </w:drawing>
      </w:r>
    </w:p>
    <w:p w14:paraId="1D141E05" w14:textId="0A40A2F2" w:rsidR="008A113A" w:rsidRPr="008A113A" w:rsidRDefault="00441CC6" w:rsidP="008A113A">
      <w:pPr>
        <w:jc w:val="center"/>
      </w:pPr>
      <w:r>
        <w:t xml:space="preserve">31. </w:t>
      </w:r>
      <w:r w:rsidR="008A113A">
        <w:t>Мени за промена на креденцијали</w:t>
      </w:r>
    </w:p>
    <w:p w14:paraId="26E656C2" w14:textId="77777777" w:rsidR="00BE12CC" w:rsidRDefault="00BE12CC" w:rsidP="00BE12CC">
      <w:pPr>
        <w:spacing w:after="317" w:line="259" w:lineRule="auto"/>
        <w:ind w:left="0" w:firstLine="0"/>
        <w:jc w:val="left"/>
      </w:pPr>
      <w:r>
        <w:t xml:space="preserve"> </w:t>
      </w:r>
    </w:p>
    <w:p w14:paraId="0367AAE0" w14:textId="7516A1B4" w:rsidR="00BE12CC" w:rsidRDefault="00BE12CC" w:rsidP="00BE12CC">
      <w:pPr>
        <w:spacing w:after="225" w:line="259" w:lineRule="auto"/>
        <w:ind w:left="0" w:right="144" w:firstLine="0"/>
        <w:jc w:val="right"/>
      </w:pPr>
      <w:r>
        <w:t xml:space="preserve"> </w:t>
      </w:r>
    </w:p>
    <w:p w14:paraId="60F56DA7" w14:textId="00467699" w:rsidR="00BE12CC" w:rsidRDefault="00BE12CC" w:rsidP="00BE12CC">
      <w:pPr>
        <w:spacing w:after="360" w:line="259" w:lineRule="auto"/>
        <w:ind w:left="0" w:firstLine="0"/>
        <w:jc w:val="left"/>
      </w:pPr>
    </w:p>
    <w:p w14:paraId="021D3756" w14:textId="77777777" w:rsidR="00DF5ECF" w:rsidRDefault="00DF5ECF" w:rsidP="00BE12CC">
      <w:pPr>
        <w:spacing w:after="360" w:line="259" w:lineRule="auto"/>
        <w:ind w:left="0" w:firstLine="0"/>
        <w:jc w:val="left"/>
      </w:pPr>
    </w:p>
    <w:p w14:paraId="13AD8529" w14:textId="77777777" w:rsidR="00DF5ECF" w:rsidRDefault="00DF5ECF" w:rsidP="00BE12CC">
      <w:pPr>
        <w:spacing w:after="360" w:line="259" w:lineRule="auto"/>
        <w:ind w:left="0" w:firstLine="0"/>
        <w:jc w:val="left"/>
      </w:pPr>
    </w:p>
    <w:p w14:paraId="115748D1" w14:textId="77777777" w:rsidR="00DF5ECF" w:rsidRDefault="00DF5ECF" w:rsidP="00BE12CC">
      <w:pPr>
        <w:spacing w:after="360" w:line="259" w:lineRule="auto"/>
        <w:ind w:left="0" w:firstLine="0"/>
        <w:jc w:val="left"/>
      </w:pPr>
    </w:p>
    <w:p w14:paraId="0F01B994" w14:textId="77777777" w:rsidR="00DF5ECF" w:rsidRDefault="00DF5ECF" w:rsidP="00BE12CC">
      <w:pPr>
        <w:spacing w:after="360" w:line="259" w:lineRule="auto"/>
        <w:ind w:left="0" w:firstLine="0"/>
        <w:jc w:val="left"/>
      </w:pPr>
    </w:p>
    <w:p w14:paraId="4A5623B7" w14:textId="77777777" w:rsidR="00DF5ECF" w:rsidRDefault="00DF5ECF" w:rsidP="00BE12CC">
      <w:pPr>
        <w:spacing w:after="360" w:line="259" w:lineRule="auto"/>
        <w:ind w:left="0" w:firstLine="0"/>
        <w:jc w:val="left"/>
      </w:pPr>
    </w:p>
    <w:p w14:paraId="56577E2F" w14:textId="77777777" w:rsidR="00DF5ECF" w:rsidRDefault="00DF5ECF" w:rsidP="00BE12CC">
      <w:pPr>
        <w:spacing w:after="360" w:line="259" w:lineRule="auto"/>
        <w:ind w:left="0" w:firstLine="0"/>
        <w:jc w:val="left"/>
      </w:pPr>
    </w:p>
    <w:p w14:paraId="3BD1C614" w14:textId="77777777" w:rsidR="00DF5ECF" w:rsidRDefault="00DF5ECF" w:rsidP="00BE12CC">
      <w:pPr>
        <w:spacing w:after="360" w:line="259" w:lineRule="auto"/>
        <w:ind w:left="0" w:firstLine="0"/>
        <w:jc w:val="left"/>
      </w:pPr>
    </w:p>
    <w:p w14:paraId="427C9B73" w14:textId="20A96F49" w:rsidR="00BE12CC" w:rsidRDefault="008A113A" w:rsidP="00481A74">
      <w:pPr>
        <w:pStyle w:val="Heading2"/>
        <w:numPr>
          <w:ilvl w:val="1"/>
          <w:numId w:val="20"/>
        </w:numPr>
        <w:ind w:left="-5"/>
      </w:pPr>
      <w:bookmarkStart w:id="24" w:name="_Toc146958094"/>
      <w:r>
        <w:lastRenderedPageBreak/>
        <w:t xml:space="preserve">Мени за </w:t>
      </w:r>
      <w:r>
        <w:rPr>
          <w:lang w:val="en-US"/>
        </w:rPr>
        <w:t>Back-Up</w:t>
      </w:r>
      <w:r>
        <w:t xml:space="preserve"> и </w:t>
      </w:r>
      <w:r>
        <w:rPr>
          <w:lang w:val="en-US"/>
        </w:rPr>
        <w:t>Restore</w:t>
      </w:r>
      <w:r>
        <w:t xml:space="preserve"> на </w:t>
      </w:r>
      <w:r w:rsidR="00FB6E3C">
        <w:t>базата на податоци</w:t>
      </w:r>
      <w:bookmarkEnd w:id="24"/>
    </w:p>
    <w:p w14:paraId="75B916FD" w14:textId="1C944E20" w:rsidR="00BE12CC" w:rsidRDefault="00BE12CC" w:rsidP="008A113A">
      <w:pPr>
        <w:spacing w:after="318" w:line="259" w:lineRule="auto"/>
        <w:ind w:left="-5" w:firstLine="0"/>
        <w:jc w:val="left"/>
      </w:pPr>
    </w:p>
    <w:p w14:paraId="7842250D" w14:textId="6FD176DC" w:rsidR="008A113A" w:rsidRPr="008A113A" w:rsidRDefault="008A113A" w:rsidP="008A113A">
      <w:pPr>
        <w:spacing w:after="318" w:line="259" w:lineRule="auto"/>
        <w:ind w:left="720" w:firstLine="0"/>
        <w:jc w:val="left"/>
        <w:rPr>
          <w:lang w:val="en-US"/>
        </w:rPr>
      </w:pPr>
      <w:r>
        <w:t xml:space="preserve">Најголема грижа во секој систем е безбедноста на информациите кои се наоѓаат во него. Поради ова е направено мени кое дозволува во секој момент брзо и лесно да се креираат </w:t>
      </w:r>
      <w:r>
        <w:rPr>
          <w:lang w:val="en-US"/>
        </w:rPr>
        <w:t>Back-Up</w:t>
      </w:r>
      <w:r>
        <w:t xml:space="preserve"> фајлови од датабазата во моментална состојба, која подоцна може да се врати преку истото мени со кликање на </w:t>
      </w:r>
      <w:r>
        <w:rPr>
          <w:lang w:val="en-US"/>
        </w:rPr>
        <w:t>Restore.</w:t>
      </w:r>
    </w:p>
    <w:p w14:paraId="58B3E9FC" w14:textId="32A4CCD9" w:rsidR="00BE12CC" w:rsidRDefault="008A113A" w:rsidP="00BE12CC">
      <w:pPr>
        <w:spacing w:after="267" w:line="259" w:lineRule="auto"/>
        <w:ind w:left="0" w:right="146" w:firstLine="0"/>
        <w:jc w:val="right"/>
      </w:pPr>
      <w:r>
        <w:rPr>
          <w:noProof/>
        </w:rPr>
        <w:drawing>
          <wp:inline distT="0" distB="0" distL="0" distR="0" wp14:anchorId="77537A98" wp14:editId="3F81EAEA">
            <wp:extent cx="5731510" cy="3223895"/>
            <wp:effectExtent l="0" t="0" r="2540" b="0"/>
            <wp:docPr id="593311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11586" name="Picture 1" descr="A screenshot of a computer&#10;&#10;Description automatically generated"/>
                    <pic:cNvPicPr/>
                  </pic:nvPicPr>
                  <pic:blipFill>
                    <a:blip r:embed="rId45"/>
                    <a:stretch>
                      <a:fillRect/>
                    </a:stretch>
                  </pic:blipFill>
                  <pic:spPr>
                    <a:xfrm>
                      <a:off x="0" y="0"/>
                      <a:ext cx="5731510" cy="3223895"/>
                    </a:xfrm>
                    <a:prstGeom prst="rect">
                      <a:avLst/>
                    </a:prstGeom>
                  </pic:spPr>
                </pic:pic>
              </a:graphicData>
            </a:graphic>
          </wp:inline>
        </w:drawing>
      </w:r>
      <w:r w:rsidR="00BE12CC">
        <w:t xml:space="preserve"> </w:t>
      </w:r>
    </w:p>
    <w:p w14:paraId="09244EFA" w14:textId="39E8D10B" w:rsidR="00BE12CC" w:rsidRPr="008A113A" w:rsidRDefault="00441CC6" w:rsidP="00BE12CC">
      <w:pPr>
        <w:spacing w:after="9"/>
        <w:ind w:left="2417" w:right="1531" w:hanging="742"/>
      </w:pPr>
      <w:r>
        <w:t xml:space="preserve">32. </w:t>
      </w:r>
      <w:r w:rsidR="008A113A">
        <w:t xml:space="preserve">Мени за </w:t>
      </w:r>
      <w:r w:rsidR="008A113A">
        <w:rPr>
          <w:lang w:val="en-US"/>
        </w:rPr>
        <w:t xml:space="preserve">Back-Up </w:t>
      </w:r>
      <w:r w:rsidR="008A113A">
        <w:t xml:space="preserve">и </w:t>
      </w:r>
      <w:r w:rsidR="008A113A">
        <w:rPr>
          <w:lang w:val="en-US"/>
        </w:rPr>
        <w:t>Restore</w:t>
      </w:r>
      <w:r w:rsidR="008A113A">
        <w:t xml:space="preserve"> на датабаза</w:t>
      </w:r>
    </w:p>
    <w:p w14:paraId="50F68BE9" w14:textId="77777777" w:rsidR="00BE12CC" w:rsidRDefault="00BE12CC" w:rsidP="00BE12CC">
      <w:pPr>
        <w:spacing w:after="0" w:line="259" w:lineRule="auto"/>
        <w:ind w:left="4681" w:firstLine="0"/>
        <w:jc w:val="left"/>
      </w:pPr>
      <w:r>
        <w:t xml:space="preserve"> </w:t>
      </w:r>
    </w:p>
    <w:p w14:paraId="06733606" w14:textId="33447D36" w:rsidR="00BE12CC" w:rsidRDefault="00BE12CC" w:rsidP="00B3175C">
      <w:pPr>
        <w:spacing w:after="160" w:line="259" w:lineRule="auto"/>
        <w:ind w:left="0" w:firstLine="0"/>
        <w:jc w:val="left"/>
      </w:pPr>
      <w:r>
        <w:t xml:space="preserve"> </w:t>
      </w:r>
    </w:p>
    <w:p w14:paraId="0E55D10C" w14:textId="77777777" w:rsidR="00DF5ECF" w:rsidRDefault="00DF5ECF" w:rsidP="00B3175C">
      <w:pPr>
        <w:spacing w:after="160" w:line="259" w:lineRule="auto"/>
        <w:ind w:left="0" w:firstLine="0"/>
        <w:jc w:val="left"/>
      </w:pPr>
    </w:p>
    <w:p w14:paraId="7EE393ED" w14:textId="77777777" w:rsidR="00DF5ECF" w:rsidRDefault="00DF5ECF" w:rsidP="00B3175C">
      <w:pPr>
        <w:spacing w:after="160" w:line="259" w:lineRule="auto"/>
        <w:ind w:left="0" w:firstLine="0"/>
        <w:jc w:val="left"/>
      </w:pPr>
    </w:p>
    <w:p w14:paraId="4E4D2D92" w14:textId="77777777" w:rsidR="00DF5ECF" w:rsidRDefault="00DF5ECF" w:rsidP="00B3175C">
      <w:pPr>
        <w:spacing w:after="160" w:line="259" w:lineRule="auto"/>
        <w:ind w:left="0" w:firstLine="0"/>
        <w:jc w:val="left"/>
      </w:pPr>
    </w:p>
    <w:p w14:paraId="3C7C6688" w14:textId="77777777" w:rsidR="00DF5ECF" w:rsidRDefault="00DF5ECF" w:rsidP="00B3175C">
      <w:pPr>
        <w:spacing w:after="160" w:line="259" w:lineRule="auto"/>
        <w:ind w:left="0" w:firstLine="0"/>
        <w:jc w:val="left"/>
      </w:pPr>
    </w:p>
    <w:p w14:paraId="33C13FD7" w14:textId="77777777" w:rsidR="00DF5ECF" w:rsidRDefault="00DF5ECF" w:rsidP="00B3175C">
      <w:pPr>
        <w:spacing w:after="160" w:line="259" w:lineRule="auto"/>
        <w:ind w:left="0" w:firstLine="0"/>
        <w:jc w:val="left"/>
      </w:pPr>
    </w:p>
    <w:p w14:paraId="66CE9944" w14:textId="77777777" w:rsidR="00DF5ECF" w:rsidRDefault="00DF5ECF" w:rsidP="00B3175C">
      <w:pPr>
        <w:spacing w:after="160" w:line="259" w:lineRule="auto"/>
        <w:ind w:left="0" w:firstLine="0"/>
        <w:jc w:val="left"/>
      </w:pPr>
    </w:p>
    <w:p w14:paraId="48F600C8" w14:textId="77777777" w:rsidR="00DF5ECF" w:rsidRDefault="00DF5ECF" w:rsidP="00B3175C">
      <w:pPr>
        <w:spacing w:after="160" w:line="259" w:lineRule="auto"/>
        <w:ind w:left="0" w:firstLine="0"/>
        <w:jc w:val="left"/>
      </w:pPr>
    </w:p>
    <w:p w14:paraId="27C595BE" w14:textId="77777777" w:rsidR="00DF5ECF" w:rsidRDefault="00DF5ECF" w:rsidP="00B3175C">
      <w:pPr>
        <w:spacing w:after="160" w:line="259" w:lineRule="auto"/>
        <w:ind w:left="0" w:firstLine="0"/>
        <w:jc w:val="left"/>
      </w:pPr>
    </w:p>
    <w:p w14:paraId="63CB7FF2" w14:textId="77777777" w:rsidR="00DF5ECF" w:rsidRDefault="00DF5ECF" w:rsidP="00B3175C">
      <w:pPr>
        <w:spacing w:after="160" w:line="259" w:lineRule="auto"/>
        <w:ind w:left="0" w:firstLine="0"/>
        <w:jc w:val="left"/>
      </w:pPr>
    </w:p>
    <w:p w14:paraId="0CEC3F4D" w14:textId="77777777" w:rsidR="00BE12CC" w:rsidRDefault="00BE12CC" w:rsidP="00481A74">
      <w:pPr>
        <w:pStyle w:val="Heading1"/>
        <w:numPr>
          <w:ilvl w:val="0"/>
          <w:numId w:val="20"/>
        </w:numPr>
        <w:ind w:left="340"/>
      </w:pPr>
      <w:bookmarkStart w:id="25" w:name="_Toc146958095"/>
      <w:r>
        <w:lastRenderedPageBreak/>
        <w:t>Структура на датотеки на апликацијата</w:t>
      </w:r>
      <w:bookmarkEnd w:id="25"/>
      <w:r>
        <w:t xml:space="preserve"> </w:t>
      </w:r>
    </w:p>
    <w:p w14:paraId="5E452C83" w14:textId="77777777" w:rsidR="00BE12CC" w:rsidRDefault="00BE12CC" w:rsidP="00BE12CC">
      <w:pPr>
        <w:spacing w:after="190" w:line="259" w:lineRule="auto"/>
        <w:ind w:left="0" w:firstLine="0"/>
        <w:jc w:val="left"/>
      </w:pPr>
      <w:r>
        <w:t xml:space="preserve"> </w:t>
      </w:r>
    </w:p>
    <w:p w14:paraId="1EC978A1" w14:textId="7A8E5C8F" w:rsidR="00BE12CC" w:rsidRDefault="00BE12CC" w:rsidP="00BE12CC">
      <w:pPr>
        <w:spacing w:line="376" w:lineRule="auto"/>
        <w:ind w:left="-15" w:right="185" w:firstLine="720"/>
      </w:pPr>
      <w:r>
        <w:t>На сликата е прикажан апликацискиот директориум ,,</w:t>
      </w:r>
      <w:r w:rsidR="00B3175C">
        <w:rPr>
          <w:b/>
          <w:lang w:val="en-US"/>
        </w:rPr>
        <w:t>Centar za obuka</w:t>
      </w:r>
      <w:r>
        <w:t xml:space="preserve">” отворен во </w:t>
      </w:r>
      <w:r w:rsidR="00B3175C">
        <w:rPr>
          <w:lang w:val="en-US"/>
        </w:rPr>
        <w:t xml:space="preserve">Solution Explorer </w:t>
      </w:r>
      <w:r w:rsidR="00B3175C">
        <w:t xml:space="preserve">во </w:t>
      </w:r>
      <w:r>
        <w:rPr>
          <w:b/>
        </w:rPr>
        <w:t>Visual Studio</w:t>
      </w:r>
      <w:r>
        <w:t xml:space="preserve">. </w:t>
      </w:r>
    </w:p>
    <w:p w14:paraId="32258691" w14:textId="5B64C9BB" w:rsidR="00BE12CC" w:rsidRDefault="00122715" w:rsidP="00BE12CC">
      <w:pPr>
        <w:spacing w:after="110" w:line="259" w:lineRule="auto"/>
        <w:ind w:left="0" w:right="130" w:firstLine="0"/>
        <w:jc w:val="center"/>
      </w:pPr>
      <w:r>
        <w:rPr>
          <w:noProof/>
        </w:rPr>
        <w:drawing>
          <wp:inline distT="0" distB="0" distL="0" distR="0" wp14:anchorId="11DA2726" wp14:editId="0CC4465B">
            <wp:extent cx="2697480" cy="3462350"/>
            <wp:effectExtent l="0" t="0" r="7620" b="5080"/>
            <wp:docPr id="792807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1879" cy="3467997"/>
                    </a:xfrm>
                    <a:prstGeom prst="rect">
                      <a:avLst/>
                    </a:prstGeom>
                    <a:noFill/>
                    <a:ln>
                      <a:noFill/>
                    </a:ln>
                  </pic:spPr>
                </pic:pic>
              </a:graphicData>
            </a:graphic>
          </wp:inline>
        </w:drawing>
      </w:r>
      <w:r w:rsidR="00BE12CC">
        <w:t xml:space="preserve"> </w:t>
      </w:r>
    </w:p>
    <w:p w14:paraId="64A8267D" w14:textId="65540C6B" w:rsidR="00BE12CC" w:rsidRDefault="00441CC6" w:rsidP="00BE12CC">
      <w:pPr>
        <w:spacing w:after="201" w:line="259" w:lineRule="auto"/>
        <w:ind w:left="0" w:right="128" w:firstLine="0"/>
        <w:jc w:val="center"/>
      </w:pPr>
      <w:r>
        <w:t>33. Директориум на „Центар за обука“</w:t>
      </w:r>
      <w:r w:rsidR="00BE12CC">
        <w:t xml:space="preserve"> </w:t>
      </w:r>
    </w:p>
    <w:p w14:paraId="21D983FF" w14:textId="77777777" w:rsidR="00BE12CC" w:rsidRDefault="00BE12CC" w:rsidP="00BE12CC">
      <w:pPr>
        <w:spacing w:after="267"/>
        <w:ind w:left="-5" w:right="185"/>
      </w:pPr>
      <w:r>
        <w:t xml:space="preserve">Тој ги содржи следниве директориуми и датотеки:   </w:t>
      </w:r>
    </w:p>
    <w:p w14:paraId="30A98768" w14:textId="589EEF40" w:rsidR="00BE12CC" w:rsidRDefault="00122715" w:rsidP="00BE12CC">
      <w:pPr>
        <w:numPr>
          <w:ilvl w:val="0"/>
          <w:numId w:val="5"/>
        </w:numPr>
        <w:spacing w:after="147" w:line="259" w:lineRule="auto"/>
        <w:ind w:right="185" w:hanging="360"/>
      </w:pPr>
      <w:r>
        <w:rPr>
          <w:b/>
          <w:lang w:val="en-US"/>
        </w:rPr>
        <w:t xml:space="preserve">Properties- </w:t>
      </w:r>
      <w:r>
        <w:rPr>
          <w:bCs/>
        </w:rPr>
        <w:t>опции за вклучување на апликацијата и локација на ресурси и датабаза</w:t>
      </w:r>
    </w:p>
    <w:p w14:paraId="43FB1476" w14:textId="6A54CF89" w:rsidR="00BE12CC" w:rsidRDefault="00122715" w:rsidP="00BE12CC">
      <w:pPr>
        <w:numPr>
          <w:ilvl w:val="0"/>
          <w:numId w:val="5"/>
        </w:numPr>
        <w:spacing w:after="149"/>
        <w:ind w:left="730" w:right="185" w:hanging="360"/>
      </w:pPr>
      <w:r w:rsidRPr="00122715">
        <w:rPr>
          <w:b/>
          <w:lang w:val="en-US"/>
        </w:rPr>
        <w:t>References</w:t>
      </w:r>
      <w:r w:rsidR="00BE12CC">
        <w:t xml:space="preserve"> </w:t>
      </w:r>
    </w:p>
    <w:p w14:paraId="124CBA47" w14:textId="3CEB5EB3" w:rsidR="00BE12CC" w:rsidRDefault="00122715" w:rsidP="00BE12CC">
      <w:pPr>
        <w:numPr>
          <w:ilvl w:val="0"/>
          <w:numId w:val="5"/>
        </w:numPr>
        <w:spacing w:after="0" w:line="397" w:lineRule="auto"/>
        <w:ind w:right="185" w:hanging="360"/>
      </w:pPr>
      <w:r>
        <w:rPr>
          <w:b/>
          <w:lang w:val="en-US"/>
        </w:rPr>
        <w:t xml:space="preserve">App_Code- </w:t>
      </w:r>
      <w:r>
        <w:rPr>
          <w:lang w:val="en-US"/>
        </w:rPr>
        <w:t xml:space="preserve"> </w:t>
      </w:r>
      <w:r>
        <w:t xml:space="preserve">ги содржи сите </w:t>
      </w:r>
      <w:r w:rsidR="003E156D">
        <w:rPr>
          <w:lang w:val="en-US"/>
        </w:rPr>
        <w:t xml:space="preserve">back-end </w:t>
      </w:r>
      <w:r>
        <w:rPr>
          <w:lang w:val="en-US"/>
        </w:rPr>
        <w:t>.cs</w:t>
      </w:r>
      <w:r>
        <w:t xml:space="preserve"> датотеки преку кои функционира апликацијата</w:t>
      </w:r>
    </w:p>
    <w:p w14:paraId="2492ED3E" w14:textId="68CD875D" w:rsidR="00BE12CC" w:rsidRDefault="00122715" w:rsidP="00BE12CC">
      <w:pPr>
        <w:numPr>
          <w:ilvl w:val="0"/>
          <w:numId w:val="5"/>
        </w:numPr>
        <w:spacing w:after="1" w:line="390" w:lineRule="auto"/>
        <w:ind w:right="185" w:hanging="360"/>
      </w:pPr>
      <w:r>
        <w:rPr>
          <w:b/>
          <w:lang w:val="en-US"/>
        </w:rPr>
        <w:t>App_Data</w:t>
      </w:r>
      <w:r w:rsidR="00BE12CC">
        <w:t xml:space="preserve">- </w:t>
      </w:r>
      <w:r>
        <w:t xml:space="preserve">ја содржи </w:t>
      </w:r>
      <w:r w:rsidR="00FB6E3C">
        <w:t>базата на податоци</w:t>
      </w:r>
      <w:r>
        <w:t xml:space="preserve"> и сите фајлови поврзани со неа и нејзината функција</w:t>
      </w:r>
      <w:r w:rsidR="00BE12CC">
        <w:t xml:space="preserve"> </w:t>
      </w:r>
    </w:p>
    <w:p w14:paraId="33A426E3" w14:textId="1B7FC80F" w:rsidR="00BE12CC" w:rsidRDefault="00122715" w:rsidP="00BE12CC">
      <w:pPr>
        <w:numPr>
          <w:ilvl w:val="0"/>
          <w:numId w:val="5"/>
        </w:numPr>
        <w:spacing w:after="0" w:line="393" w:lineRule="auto"/>
        <w:ind w:right="185" w:hanging="360"/>
      </w:pPr>
      <w:r>
        <w:rPr>
          <w:b/>
          <w:lang w:val="en-US"/>
        </w:rPr>
        <w:t>Reports</w:t>
      </w:r>
      <w:r w:rsidR="00BE12CC">
        <w:t xml:space="preserve">- </w:t>
      </w:r>
      <w:r>
        <w:t>го содржи дизајнот за сите извештаи кои ги вадиме од апликацијата</w:t>
      </w:r>
      <w:r w:rsidR="00BE12CC">
        <w:t xml:space="preserve"> </w:t>
      </w:r>
    </w:p>
    <w:p w14:paraId="3B749141" w14:textId="3FA0BFDF" w:rsidR="00BE12CC" w:rsidRDefault="00122715" w:rsidP="00BE12CC">
      <w:pPr>
        <w:numPr>
          <w:ilvl w:val="0"/>
          <w:numId w:val="5"/>
        </w:numPr>
        <w:spacing w:after="0" w:line="397" w:lineRule="auto"/>
        <w:ind w:right="185" w:hanging="360"/>
      </w:pPr>
      <w:r>
        <w:rPr>
          <w:b/>
          <w:lang w:val="en-US"/>
        </w:rPr>
        <w:t>Resources</w:t>
      </w:r>
      <w:r w:rsidR="00BE12CC">
        <w:t xml:space="preserve">- </w:t>
      </w:r>
      <w:r>
        <w:t>тука се сите слики искористени во апликацијата</w:t>
      </w:r>
      <w:r w:rsidR="00BE12CC">
        <w:t xml:space="preserve"> </w:t>
      </w:r>
    </w:p>
    <w:p w14:paraId="01F54CB3" w14:textId="3213DE00" w:rsidR="00BE12CC" w:rsidRDefault="003E156D" w:rsidP="00BE12CC">
      <w:pPr>
        <w:numPr>
          <w:ilvl w:val="0"/>
          <w:numId w:val="5"/>
        </w:numPr>
        <w:ind w:right="185" w:hanging="360"/>
      </w:pPr>
      <w:r>
        <w:rPr>
          <w:b/>
          <w:lang w:val="en-US"/>
        </w:rPr>
        <w:t>App.config</w:t>
      </w:r>
      <w:r w:rsidR="00BE12CC">
        <w:t xml:space="preserve">- </w:t>
      </w:r>
      <w:r>
        <w:t>конфигурација на .</w:t>
      </w:r>
      <w:r>
        <w:rPr>
          <w:lang w:val="en-US"/>
        </w:rPr>
        <w:t>Net</w:t>
      </w:r>
      <w:r>
        <w:t xml:space="preserve"> </w:t>
      </w:r>
      <w:r>
        <w:rPr>
          <w:lang w:val="en-US"/>
        </w:rPr>
        <w:t>Framework</w:t>
      </w:r>
      <w:r>
        <w:t xml:space="preserve"> и поврзување со датабазата</w:t>
      </w:r>
      <w:r w:rsidR="00BE12CC">
        <w:t xml:space="preserve"> </w:t>
      </w:r>
    </w:p>
    <w:p w14:paraId="1535F8A3" w14:textId="77777777" w:rsidR="003E156D" w:rsidRDefault="003E156D" w:rsidP="003E156D">
      <w:pPr>
        <w:ind w:left="720" w:right="185" w:firstLine="0"/>
      </w:pPr>
    </w:p>
    <w:p w14:paraId="43D8BF2C" w14:textId="27DECF23" w:rsidR="00BE12CC" w:rsidRDefault="00481A74" w:rsidP="00481A74">
      <w:pPr>
        <w:pStyle w:val="Heading1"/>
        <w:numPr>
          <w:ilvl w:val="0"/>
          <w:numId w:val="20"/>
        </w:numPr>
        <w:ind w:left="340"/>
      </w:pPr>
      <w:r>
        <w:rPr>
          <w:lang w:val="en-US"/>
        </w:rPr>
        <w:lastRenderedPageBreak/>
        <w:t xml:space="preserve">   </w:t>
      </w:r>
      <w:bookmarkStart w:id="26" w:name="_Toc146958096"/>
      <w:r w:rsidR="00BE12CC">
        <w:t>Front end</w:t>
      </w:r>
      <w:bookmarkEnd w:id="26"/>
      <w:r w:rsidR="00BE12CC">
        <w:t xml:space="preserve"> </w:t>
      </w:r>
    </w:p>
    <w:p w14:paraId="6D2AE049" w14:textId="77777777" w:rsidR="00BE12CC" w:rsidRDefault="00BE12CC" w:rsidP="00BE12CC">
      <w:pPr>
        <w:spacing w:after="197" w:line="259" w:lineRule="auto"/>
        <w:ind w:left="0" w:firstLine="0"/>
        <w:jc w:val="left"/>
      </w:pPr>
      <w:r>
        <w:t xml:space="preserve"> </w:t>
      </w:r>
    </w:p>
    <w:p w14:paraId="20EB408A" w14:textId="0B890D68" w:rsidR="00BE12CC" w:rsidRDefault="00BE12CC" w:rsidP="00BE12CC">
      <w:pPr>
        <w:spacing w:after="141" w:line="377" w:lineRule="auto"/>
        <w:ind w:left="-15" w:right="185" w:firstLine="720"/>
      </w:pPr>
      <w:r>
        <w:t xml:space="preserve">Front end делот се однесува на графичкиот кориснички интерфејст што корисниците го гледаат на веб апликацијата. Овде </w:t>
      </w:r>
      <w:r w:rsidR="00495F65">
        <w:t xml:space="preserve">е користен програмскиот јазик </w:t>
      </w:r>
      <w:r w:rsidR="00495F65">
        <w:rPr>
          <w:lang w:val="en-US"/>
        </w:rPr>
        <w:t>C#</w:t>
      </w:r>
      <w:r w:rsidR="00495F65">
        <w:t>.</w:t>
      </w:r>
      <w:r>
        <w:t xml:space="preserve"> </w:t>
      </w:r>
    </w:p>
    <w:p w14:paraId="7C17B6E3" w14:textId="77777777" w:rsidR="00BE12CC" w:rsidRDefault="00BE12CC" w:rsidP="00BE12CC">
      <w:pPr>
        <w:spacing w:after="317" w:line="259" w:lineRule="auto"/>
        <w:ind w:left="0" w:firstLine="0"/>
        <w:jc w:val="left"/>
      </w:pPr>
      <w:r>
        <w:t xml:space="preserve"> </w:t>
      </w:r>
    </w:p>
    <w:p w14:paraId="34D00A9E" w14:textId="71DB5E36" w:rsidR="00BE12CC" w:rsidRDefault="00495F65" w:rsidP="00481A74">
      <w:pPr>
        <w:pStyle w:val="Heading2"/>
        <w:numPr>
          <w:ilvl w:val="1"/>
          <w:numId w:val="21"/>
        </w:numPr>
      </w:pPr>
      <w:bookmarkStart w:id="27" w:name="_Toc146958097"/>
      <w:r>
        <w:rPr>
          <w:lang w:val="en-US"/>
        </w:rPr>
        <w:t>C#</w:t>
      </w:r>
      <w:bookmarkEnd w:id="27"/>
      <w:r w:rsidR="00BE12CC">
        <w:t xml:space="preserve"> </w:t>
      </w:r>
    </w:p>
    <w:p w14:paraId="2C341575" w14:textId="77777777" w:rsidR="00BE12CC" w:rsidRPr="00495F65" w:rsidRDefault="00BE12CC" w:rsidP="00BE12CC">
      <w:pPr>
        <w:spacing w:after="312" w:line="259" w:lineRule="auto"/>
        <w:ind w:left="0" w:firstLine="0"/>
        <w:jc w:val="left"/>
        <w:rPr>
          <w:lang w:val="en-US"/>
        </w:rPr>
      </w:pPr>
      <w:r>
        <w:t xml:space="preserve"> </w:t>
      </w:r>
    </w:p>
    <w:p w14:paraId="79B7766C" w14:textId="65AFDF61" w:rsidR="00BE12CC" w:rsidRDefault="00495F65" w:rsidP="00495F65">
      <w:pPr>
        <w:spacing w:after="225" w:line="259" w:lineRule="auto"/>
        <w:ind w:left="0" w:right="131" w:firstLine="0"/>
      </w:pPr>
      <w:r w:rsidRPr="00495F65">
        <w:t xml:space="preserve">C# е современ, универзален програмски јазик развиен од Microsoft. Широко </w:t>
      </w:r>
      <w:r>
        <w:t>користен</w:t>
      </w:r>
      <w:r w:rsidRPr="00495F65">
        <w:t xml:space="preserve"> за изградба на разновидни апликации, вклучувајќи десктоп апликации, веб апликации и игри. Клучни карактеристики вклучуваат</w:t>
      </w:r>
      <w:r>
        <w:t xml:space="preserve"> </w:t>
      </w:r>
      <w:r w:rsidRPr="00495F65">
        <w:t>автоматско управување со меморијата и богата стандардна библиотека. C# е познат по својата независност од платформ</w:t>
      </w:r>
      <w:r>
        <w:t>ите за работа</w:t>
      </w:r>
      <w:r w:rsidRPr="00495F65">
        <w:t xml:space="preserve"> и е популарен избор за програмери благодарение на неговата универзалност и о</w:t>
      </w:r>
      <w:r w:rsidR="00FB6E3C">
        <w:t>п</w:t>
      </w:r>
      <w:r w:rsidRPr="00495F65">
        <w:t>ширна поддршка за алатки.</w:t>
      </w:r>
      <w:r>
        <w:rPr>
          <w:noProof/>
        </w:rPr>
        <w:t xml:space="preserve"> На сликата подолу се прикажани</w:t>
      </w:r>
      <w:r>
        <w:rPr>
          <w:noProof/>
          <w:lang w:val="en-US"/>
        </w:rPr>
        <w:t xml:space="preserve"> fron-end</w:t>
      </w:r>
      <w:r>
        <w:rPr>
          <w:noProof/>
        </w:rPr>
        <w:t xml:space="preserve"> датотеките на апликацијата.</w:t>
      </w:r>
      <w:r w:rsidR="00BE12CC">
        <w:t xml:space="preserve"> </w:t>
      </w:r>
    </w:p>
    <w:p w14:paraId="0E470ECA" w14:textId="25F65EA2" w:rsidR="00BE12CC" w:rsidRDefault="00495F65" w:rsidP="00495F65">
      <w:pPr>
        <w:spacing w:after="202" w:line="259" w:lineRule="auto"/>
        <w:ind w:left="0" w:firstLine="0"/>
        <w:jc w:val="center"/>
      </w:pPr>
      <w:r>
        <w:rPr>
          <w:noProof/>
        </w:rPr>
        <w:drawing>
          <wp:inline distT="0" distB="0" distL="0" distR="0" wp14:anchorId="65E95A1B" wp14:editId="03C72F81">
            <wp:extent cx="4082415" cy="4305300"/>
            <wp:effectExtent l="0" t="0" r="0" b="0"/>
            <wp:docPr id="16970856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86326" cy="4309424"/>
                    </a:xfrm>
                    <a:prstGeom prst="rect">
                      <a:avLst/>
                    </a:prstGeom>
                    <a:noFill/>
                    <a:ln>
                      <a:noFill/>
                    </a:ln>
                  </pic:spPr>
                </pic:pic>
              </a:graphicData>
            </a:graphic>
          </wp:inline>
        </w:drawing>
      </w:r>
    </w:p>
    <w:p w14:paraId="4D3151DF" w14:textId="7A07CDBE" w:rsidR="00495F65" w:rsidRPr="00495F65" w:rsidRDefault="00441CC6" w:rsidP="00495F65">
      <w:pPr>
        <w:spacing w:after="202" w:line="259" w:lineRule="auto"/>
        <w:ind w:left="0" w:firstLine="0"/>
        <w:jc w:val="center"/>
        <w:rPr>
          <w:lang w:val="en-US"/>
        </w:rPr>
      </w:pPr>
      <w:r>
        <w:t xml:space="preserve">34. </w:t>
      </w:r>
      <w:r w:rsidR="00495F65">
        <w:rPr>
          <w:lang w:val="en-US"/>
        </w:rPr>
        <w:t xml:space="preserve">Front-End </w:t>
      </w:r>
      <w:r w:rsidR="00495F65">
        <w:t xml:space="preserve">датотеки напишани во </w:t>
      </w:r>
      <w:r w:rsidR="00495F65">
        <w:rPr>
          <w:lang w:val="en-US"/>
        </w:rPr>
        <w:t>C#</w:t>
      </w:r>
    </w:p>
    <w:p w14:paraId="17E23CB8" w14:textId="1F484EF9" w:rsidR="00BE12CC" w:rsidRDefault="00BE12CC" w:rsidP="00495F65">
      <w:pPr>
        <w:spacing w:after="0" w:line="259" w:lineRule="auto"/>
        <w:ind w:left="0" w:right="127" w:firstLine="0"/>
        <w:jc w:val="right"/>
      </w:pPr>
      <w:r>
        <w:lastRenderedPageBreak/>
        <w:t xml:space="preserve">  </w:t>
      </w:r>
    </w:p>
    <w:p w14:paraId="5D40298C" w14:textId="55A9454F" w:rsidR="00BE12CC" w:rsidRDefault="00BE12CC" w:rsidP="00BE12CC">
      <w:pPr>
        <w:spacing w:line="397" w:lineRule="auto"/>
        <w:ind w:left="-15" w:right="185" w:firstLine="720"/>
      </w:pPr>
      <w:r>
        <w:t xml:space="preserve"> </w:t>
      </w:r>
    </w:p>
    <w:p w14:paraId="0186BD60" w14:textId="59D4DAF0" w:rsidR="00BE12CC" w:rsidRDefault="00BE12CC" w:rsidP="00BE12CC">
      <w:pPr>
        <w:spacing w:after="110" w:line="259" w:lineRule="auto"/>
        <w:ind w:left="0" w:right="128" w:firstLine="0"/>
        <w:jc w:val="center"/>
      </w:pPr>
      <w:r>
        <w:t xml:space="preserve"> </w:t>
      </w:r>
    </w:p>
    <w:p w14:paraId="291BB35D" w14:textId="77777777" w:rsidR="00BE12CC" w:rsidRDefault="00BE12CC" w:rsidP="00BE12CC">
      <w:pPr>
        <w:spacing w:after="314" w:line="259" w:lineRule="auto"/>
        <w:ind w:left="0" w:firstLine="0"/>
        <w:jc w:val="left"/>
      </w:pPr>
      <w:r>
        <w:t xml:space="preserve"> </w:t>
      </w:r>
    </w:p>
    <w:p w14:paraId="26BCC610" w14:textId="77777777" w:rsidR="00BE12CC" w:rsidRDefault="00BE12CC" w:rsidP="00481A74">
      <w:pPr>
        <w:pStyle w:val="Heading1"/>
        <w:numPr>
          <w:ilvl w:val="0"/>
          <w:numId w:val="21"/>
        </w:numPr>
        <w:ind w:left="340"/>
      </w:pPr>
      <w:bookmarkStart w:id="28" w:name="_Toc146958098"/>
      <w:r>
        <w:t>Back end</w:t>
      </w:r>
      <w:bookmarkEnd w:id="28"/>
      <w:r>
        <w:t xml:space="preserve"> </w:t>
      </w:r>
    </w:p>
    <w:p w14:paraId="33071989" w14:textId="77777777" w:rsidR="00BE12CC" w:rsidRDefault="00BE12CC" w:rsidP="00BE12CC">
      <w:pPr>
        <w:spacing w:after="301" w:line="259" w:lineRule="auto"/>
        <w:ind w:left="720" w:firstLine="0"/>
        <w:jc w:val="left"/>
      </w:pPr>
      <w:r>
        <w:t xml:space="preserve"> </w:t>
      </w:r>
    </w:p>
    <w:p w14:paraId="326B6411" w14:textId="41DE129E" w:rsidR="00BE12CC" w:rsidRDefault="00BE12CC" w:rsidP="00BE12CC">
      <w:pPr>
        <w:spacing w:after="166" w:line="385" w:lineRule="auto"/>
        <w:ind w:left="-15" w:right="185" w:firstLine="720"/>
      </w:pPr>
      <w:r>
        <w:t xml:space="preserve">Back end делот е изработен во програмскиот јазик </w:t>
      </w:r>
      <w:r w:rsidR="00495F65">
        <w:rPr>
          <w:b/>
          <w:lang w:val="en-US"/>
        </w:rPr>
        <w:t xml:space="preserve">C# </w:t>
      </w:r>
      <w:r>
        <w:t xml:space="preserve">со </w:t>
      </w:r>
      <w:r w:rsidR="00495F65">
        <w:rPr>
          <w:b/>
          <w:lang w:val="en-US"/>
        </w:rPr>
        <w:t>.NET</w:t>
      </w:r>
      <w:r>
        <w:t xml:space="preserve"> framework. </w:t>
      </w:r>
    </w:p>
    <w:p w14:paraId="5CEAA05A" w14:textId="7F38951F" w:rsidR="00BE12CC" w:rsidRDefault="00BE12CC" w:rsidP="00BE12CC">
      <w:pPr>
        <w:spacing w:after="193" w:line="380" w:lineRule="auto"/>
        <w:ind w:left="-15" w:right="185" w:firstLine="720"/>
      </w:pPr>
      <w:r>
        <w:t xml:space="preserve">Најзначајни делови од back end делот се директориумите </w:t>
      </w:r>
      <w:r w:rsidR="00495F65">
        <w:rPr>
          <w:b/>
          <w:lang w:val="en-US"/>
        </w:rPr>
        <w:t>App_Code</w:t>
      </w:r>
      <w:r w:rsidR="00580D42">
        <w:rPr>
          <w:lang w:val="en-US"/>
        </w:rPr>
        <w:t xml:space="preserve">, </w:t>
      </w:r>
      <w:r w:rsidR="00495F65">
        <w:rPr>
          <w:b/>
          <w:lang w:val="en-US"/>
        </w:rPr>
        <w:t>Properties</w:t>
      </w:r>
      <w:r w:rsidR="00580D42">
        <w:rPr>
          <w:b/>
          <w:lang w:val="en-US"/>
        </w:rPr>
        <w:t>, Program.cs</w:t>
      </w:r>
      <w:r>
        <w:rPr>
          <w:b/>
        </w:rPr>
        <w:t xml:space="preserve"> </w:t>
      </w:r>
      <w:r>
        <w:t>и датотеката</w:t>
      </w:r>
      <w:r>
        <w:rPr>
          <w:b/>
        </w:rPr>
        <w:t xml:space="preserve"> </w:t>
      </w:r>
      <w:r w:rsidR="00495F65">
        <w:rPr>
          <w:b/>
          <w:lang w:val="en-US"/>
        </w:rPr>
        <w:t>App.config</w:t>
      </w:r>
      <w:r>
        <w:t xml:space="preserve">. </w:t>
      </w:r>
    </w:p>
    <w:p w14:paraId="3016796C" w14:textId="2B5355F3" w:rsidR="00BE12CC" w:rsidRDefault="00580D42" w:rsidP="00481A74">
      <w:pPr>
        <w:pStyle w:val="Heading2"/>
        <w:numPr>
          <w:ilvl w:val="1"/>
          <w:numId w:val="21"/>
        </w:numPr>
        <w:ind w:left="532"/>
      </w:pPr>
      <w:bookmarkStart w:id="29" w:name="_Toc146958099"/>
      <w:r>
        <w:t>Фолдер</w:t>
      </w:r>
      <w:r w:rsidR="00BE12CC">
        <w:t xml:space="preserve"> </w:t>
      </w:r>
      <w:r>
        <w:rPr>
          <w:lang w:val="en-US"/>
        </w:rPr>
        <w:t>App_Code</w:t>
      </w:r>
      <w:bookmarkEnd w:id="29"/>
      <w:r w:rsidR="00BE12CC">
        <w:t xml:space="preserve"> </w:t>
      </w:r>
    </w:p>
    <w:p w14:paraId="693CE26C" w14:textId="77777777" w:rsidR="00BE12CC" w:rsidRDefault="00BE12CC" w:rsidP="00BE12CC">
      <w:pPr>
        <w:spacing w:after="313" w:line="259" w:lineRule="auto"/>
        <w:ind w:left="0" w:firstLine="0"/>
        <w:jc w:val="left"/>
      </w:pPr>
      <w:r>
        <w:t xml:space="preserve"> </w:t>
      </w:r>
    </w:p>
    <w:p w14:paraId="79FA6F22" w14:textId="6BAC757F" w:rsidR="00BE12CC" w:rsidRDefault="00580D42" w:rsidP="00BE12CC">
      <w:pPr>
        <w:ind w:left="-5" w:right="185"/>
      </w:pPr>
      <w:r>
        <w:t xml:space="preserve">Фолдерот </w:t>
      </w:r>
      <w:r>
        <w:rPr>
          <w:lang w:val="en-US"/>
        </w:rPr>
        <w:t xml:space="preserve">App_Code </w:t>
      </w:r>
      <w:r>
        <w:t xml:space="preserve">ги содржи главните фајлови за функционалност на </w:t>
      </w:r>
      <w:r>
        <w:rPr>
          <w:lang w:val="en-US"/>
        </w:rPr>
        <w:t>back-end</w:t>
      </w:r>
      <w:r>
        <w:t xml:space="preserve"> делот на апликацијата.</w:t>
      </w:r>
    </w:p>
    <w:p w14:paraId="5BB34303" w14:textId="37768635" w:rsidR="00580D42" w:rsidRPr="00580D42" w:rsidRDefault="00580D42" w:rsidP="00BE12CC">
      <w:pPr>
        <w:ind w:left="-5" w:right="185"/>
      </w:pPr>
      <w:r>
        <w:rPr>
          <w:noProof/>
        </w:rPr>
        <w:drawing>
          <wp:inline distT="0" distB="0" distL="0" distR="0" wp14:anchorId="769DF5F7" wp14:editId="351666E7">
            <wp:extent cx="5730240" cy="3657600"/>
            <wp:effectExtent l="0" t="0" r="3810" b="0"/>
            <wp:docPr id="1447394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3657600"/>
                    </a:xfrm>
                    <a:prstGeom prst="rect">
                      <a:avLst/>
                    </a:prstGeom>
                    <a:noFill/>
                    <a:ln>
                      <a:noFill/>
                    </a:ln>
                  </pic:spPr>
                </pic:pic>
              </a:graphicData>
            </a:graphic>
          </wp:inline>
        </w:drawing>
      </w:r>
    </w:p>
    <w:p w14:paraId="17866F27" w14:textId="6BEBDA4B" w:rsidR="00BE12CC" w:rsidRDefault="00441CC6" w:rsidP="00580D42">
      <w:pPr>
        <w:spacing w:after="0" w:line="259" w:lineRule="auto"/>
        <w:ind w:left="-1440" w:right="165" w:firstLine="0"/>
        <w:jc w:val="center"/>
        <w:rPr>
          <w:lang w:val="en-US"/>
        </w:rPr>
      </w:pPr>
      <w:r>
        <w:t xml:space="preserve">35. </w:t>
      </w:r>
      <w:r w:rsidR="00580D42">
        <w:t xml:space="preserve">Датотеки во </w:t>
      </w:r>
      <w:r w:rsidR="00580D42">
        <w:rPr>
          <w:lang w:val="en-US"/>
        </w:rPr>
        <w:t>App_Code</w:t>
      </w:r>
    </w:p>
    <w:p w14:paraId="061B256E" w14:textId="77777777" w:rsidR="008C1006" w:rsidRDefault="008C1006" w:rsidP="00580D42">
      <w:pPr>
        <w:spacing w:after="0" w:line="259" w:lineRule="auto"/>
        <w:ind w:left="-1440" w:right="165" w:firstLine="0"/>
        <w:jc w:val="center"/>
        <w:rPr>
          <w:lang w:val="en-US"/>
        </w:rPr>
      </w:pPr>
    </w:p>
    <w:p w14:paraId="3A91F784" w14:textId="77777777" w:rsidR="008C1006" w:rsidRDefault="008C1006" w:rsidP="00580D42">
      <w:pPr>
        <w:spacing w:after="0" w:line="259" w:lineRule="auto"/>
        <w:ind w:left="-1440" w:right="165" w:firstLine="0"/>
        <w:jc w:val="center"/>
        <w:rPr>
          <w:lang w:val="en-US"/>
        </w:rPr>
      </w:pPr>
    </w:p>
    <w:p w14:paraId="5C6EADDB" w14:textId="758CDD22" w:rsidR="008C1006" w:rsidRDefault="008C1006" w:rsidP="1C24CCE5">
      <w:pPr>
        <w:spacing w:after="0" w:line="259" w:lineRule="auto"/>
        <w:ind w:left="-1440" w:right="165" w:firstLine="0"/>
        <w:jc w:val="center"/>
        <w:rPr>
          <w:lang w:val="en-US"/>
        </w:rPr>
      </w:pPr>
    </w:p>
    <w:p w14:paraId="6305216A" w14:textId="70D4E0DA" w:rsidR="008C1006" w:rsidRPr="008C1006" w:rsidRDefault="008C1006" w:rsidP="008C1006">
      <w:pPr>
        <w:ind w:left="-5" w:right="185"/>
        <w:rPr>
          <w:lang w:val="en-US"/>
        </w:rPr>
      </w:pPr>
      <w:r>
        <w:t xml:space="preserve">Код од </w:t>
      </w:r>
      <w:r w:rsidRPr="1C24CCE5">
        <w:rPr>
          <w:lang w:val="en-US"/>
        </w:rPr>
        <w:t>Back-end</w:t>
      </w:r>
      <w:r>
        <w:t xml:space="preserve"> датотеката </w:t>
      </w:r>
      <w:r w:rsidRPr="1C24CCE5">
        <w:rPr>
          <w:lang w:val="en-US"/>
        </w:rPr>
        <w:t>Attendance.cs</w:t>
      </w:r>
    </w:p>
    <w:p w14:paraId="5B625438"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color w:val="0000FF"/>
          <w:sz w:val="16"/>
          <w:szCs w:val="16"/>
          <w:lang w:eastAsia="en-US"/>
        </w:rPr>
        <w:lastRenderedPageBreak/>
        <w:t>using</w:t>
      </w:r>
      <w:r w:rsidRPr="1C24CCE5">
        <w:rPr>
          <w:rFonts w:ascii="Cascadia Mono" w:eastAsiaTheme="minorEastAsia" w:hAnsi="Cascadia Mono" w:cs="Cascadia Mono"/>
          <w:sz w:val="16"/>
          <w:szCs w:val="16"/>
          <w:lang w:eastAsia="en-US"/>
        </w:rPr>
        <w:t xml:space="preserve"> System;</w:t>
      </w:r>
    </w:p>
    <w:p w14:paraId="180EA71A"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color w:val="0000FF"/>
          <w:sz w:val="16"/>
          <w:szCs w:val="16"/>
          <w:lang w:eastAsia="en-US"/>
        </w:rPr>
        <w:t>using</w:t>
      </w:r>
      <w:r w:rsidRPr="1C24CCE5">
        <w:rPr>
          <w:rFonts w:ascii="Cascadia Mono" w:eastAsiaTheme="minorEastAsia" w:hAnsi="Cascadia Mono" w:cs="Cascadia Mono"/>
          <w:sz w:val="16"/>
          <w:szCs w:val="16"/>
          <w:lang w:eastAsia="en-US"/>
        </w:rPr>
        <w:t xml:space="preserve"> System.Data;</w:t>
      </w:r>
    </w:p>
    <w:p w14:paraId="38ACEF3D"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color w:val="0000FF"/>
          <w:sz w:val="16"/>
          <w:szCs w:val="16"/>
          <w:lang w:eastAsia="en-US"/>
        </w:rPr>
        <w:t>using</w:t>
      </w:r>
      <w:r w:rsidRPr="1C24CCE5">
        <w:rPr>
          <w:rFonts w:ascii="Cascadia Mono" w:eastAsiaTheme="minorEastAsia" w:hAnsi="Cascadia Mono" w:cs="Cascadia Mono"/>
          <w:sz w:val="16"/>
          <w:szCs w:val="16"/>
          <w:lang w:eastAsia="en-US"/>
        </w:rPr>
        <w:t xml:space="preserve"> System.Data.SqlClient;</w:t>
      </w:r>
    </w:p>
    <w:p w14:paraId="4D039E55" w14:textId="77777777" w:rsidR="1C24CCE5" w:rsidRDefault="1C24CCE5" w:rsidP="1C24CCE5">
      <w:pPr>
        <w:spacing w:after="0" w:line="240" w:lineRule="auto"/>
        <w:ind w:left="0" w:firstLine="0"/>
        <w:jc w:val="left"/>
        <w:rPr>
          <w:rFonts w:ascii="Cascadia Mono" w:eastAsiaTheme="minorEastAsia" w:hAnsi="Cascadia Mono" w:cs="Cascadia Mono"/>
          <w:sz w:val="16"/>
          <w:szCs w:val="16"/>
          <w:lang w:eastAsia="en-US"/>
        </w:rPr>
      </w:pPr>
    </w:p>
    <w:p w14:paraId="329BD1CD"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color w:val="0000FF"/>
          <w:sz w:val="16"/>
          <w:szCs w:val="16"/>
          <w:lang w:eastAsia="en-US"/>
        </w:rPr>
        <w:t>namespace</w:t>
      </w:r>
      <w:r w:rsidRPr="1C24CCE5">
        <w:rPr>
          <w:rFonts w:ascii="Cascadia Mono" w:eastAsiaTheme="minorEastAsia" w:hAnsi="Cascadia Mono" w:cs="Cascadia Mono"/>
          <w:sz w:val="16"/>
          <w:szCs w:val="16"/>
          <w:lang w:eastAsia="en-US"/>
        </w:rPr>
        <w:t xml:space="preserve"> College.App_Code</w:t>
      </w:r>
    </w:p>
    <w:p w14:paraId="110A8B32"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w:t>
      </w:r>
    </w:p>
    <w:p w14:paraId="7D7629F6"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class</w:t>
      </w: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2B91AF"/>
          <w:sz w:val="16"/>
          <w:szCs w:val="16"/>
          <w:lang w:eastAsia="en-US"/>
        </w:rPr>
        <w:t>Attendance</w:t>
      </w:r>
    </w:p>
    <w:p w14:paraId="30BE1EE5"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p>
    <w:p w14:paraId="7CAE58F2"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public</w:t>
      </w: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int</w:t>
      </w:r>
      <w:r w:rsidRPr="1C24CCE5">
        <w:rPr>
          <w:rFonts w:ascii="Cascadia Mono" w:eastAsiaTheme="minorEastAsia" w:hAnsi="Cascadia Mono" w:cs="Cascadia Mono"/>
          <w:sz w:val="16"/>
          <w:szCs w:val="16"/>
          <w:lang w:eastAsia="en-US"/>
        </w:rPr>
        <w:t xml:space="preserve"> id { </w:t>
      </w:r>
      <w:r w:rsidRPr="1C24CCE5">
        <w:rPr>
          <w:rFonts w:ascii="Cascadia Mono" w:eastAsiaTheme="minorEastAsia" w:hAnsi="Cascadia Mono" w:cs="Cascadia Mono"/>
          <w:color w:val="0000FF"/>
          <w:sz w:val="16"/>
          <w:szCs w:val="16"/>
          <w:lang w:eastAsia="en-US"/>
        </w:rPr>
        <w:t>get</w:t>
      </w: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set</w:t>
      </w:r>
      <w:r w:rsidRPr="1C24CCE5">
        <w:rPr>
          <w:rFonts w:ascii="Cascadia Mono" w:eastAsiaTheme="minorEastAsia" w:hAnsi="Cascadia Mono" w:cs="Cascadia Mono"/>
          <w:sz w:val="16"/>
          <w:szCs w:val="16"/>
          <w:lang w:eastAsia="en-US"/>
        </w:rPr>
        <w:t>; }</w:t>
      </w:r>
    </w:p>
    <w:p w14:paraId="4986C0D0"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public</w:t>
      </w: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string</w:t>
      </w:r>
      <w:r w:rsidRPr="1C24CCE5">
        <w:rPr>
          <w:rFonts w:ascii="Cascadia Mono" w:eastAsiaTheme="minorEastAsia" w:hAnsi="Cascadia Mono" w:cs="Cascadia Mono"/>
          <w:sz w:val="16"/>
          <w:szCs w:val="16"/>
          <w:lang w:eastAsia="en-US"/>
        </w:rPr>
        <w:t xml:space="preserve"> ids { </w:t>
      </w:r>
      <w:r w:rsidRPr="1C24CCE5">
        <w:rPr>
          <w:rFonts w:ascii="Cascadia Mono" w:eastAsiaTheme="minorEastAsia" w:hAnsi="Cascadia Mono" w:cs="Cascadia Mono"/>
          <w:color w:val="0000FF"/>
          <w:sz w:val="16"/>
          <w:szCs w:val="16"/>
          <w:lang w:eastAsia="en-US"/>
        </w:rPr>
        <w:t>get</w:t>
      </w: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set</w:t>
      </w:r>
      <w:r w:rsidRPr="1C24CCE5">
        <w:rPr>
          <w:rFonts w:ascii="Cascadia Mono" w:eastAsiaTheme="minorEastAsia" w:hAnsi="Cascadia Mono" w:cs="Cascadia Mono"/>
          <w:sz w:val="16"/>
          <w:szCs w:val="16"/>
          <w:lang w:eastAsia="en-US"/>
        </w:rPr>
        <w:t>; }</w:t>
      </w:r>
    </w:p>
    <w:p w14:paraId="4449DAD7"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public</w:t>
      </w:r>
      <w:r w:rsidRPr="1C24CCE5">
        <w:rPr>
          <w:rFonts w:ascii="Cascadia Mono" w:eastAsiaTheme="minorEastAsia" w:hAnsi="Cascadia Mono" w:cs="Cascadia Mono"/>
          <w:sz w:val="16"/>
          <w:szCs w:val="16"/>
          <w:lang w:eastAsia="en-US"/>
        </w:rPr>
        <w:t xml:space="preserve"> DateTime date { </w:t>
      </w:r>
      <w:r w:rsidRPr="1C24CCE5">
        <w:rPr>
          <w:rFonts w:ascii="Cascadia Mono" w:eastAsiaTheme="minorEastAsia" w:hAnsi="Cascadia Mono" w:cs="Cascadia Mono"/>
          <w:color w:val="0000FF"/>
          <w:sz w:val="16"/>
          <w:szCs w:val="16"/>
          <w:lang w:eastAsia="en-US"/>
        </w:rPr>
        <w:t>get</w:t>
      </w: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set</w:t>
      </w:r>
      <w:r w:rsidRPr="1C24CCE5">
        <w:rPr>
          <w:rFonts w:ascii="Cascadia Mono" w:eastAsiaTheme="minorEastAsia" w:hAnsi="Cascadia Mono" w:cs="Cascadia Mono"/>
          <w:sz w:val="16"/>
          <w:szCs w:val="16"/>
          <w:lang w:eastAsia="en-US"/>
        </w:rPr>
        <w:t>; }</w:t>
      </w:r>
    </w:p>
    <w:p w14:paraId="61CB89A8"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public</w:t>
      </w: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string</w:t>
      </w:r>
      <w:r w:rsidRPr="1C24CCE5">
        <w:rPr>
          <w:rFonts w:ascii="Cascadia Mono" w:eastAsiaTheme="minorEastAsia" w:hAnsi="Cascadia Mono" w:cs="Cascadia Mono"/>
          <w:sz w:val="16"/>
          <w:szCs w:val="16"/>
          <w:lang w:eastAsia="en-US"/>
        </w:rPr>
        <w:t xml:space="preserve"> status { </w:t>
      </w:r>
      <w:r w:rsidRPr="1C24CCE5">
        <w:rPr>
          <w:rFonts w:ascii="Cascadia Mono" w:eastAsiaTheme="minorEastAsia" w:hAnsi="Cascadia Mono" w:cs="Cascadia Mono"/>
          <w:color w:val="0000FF"/>
          <w:sz w:val="16"/>
          <w:szCs w:val="16"/>
          <w:lang w:eastAsia="en-US"/>
        </w:rPr>
        <w:t>get</w:t>
      </w: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set</w:t>
      </w:r>
      <w:r w:rsidRPr="1C24CCE5">
        <w:rPr>
          <w:rFonts w:ascii="Cascadia Mono" w:eastAsiaTheme="minorEastAsia" w:hAnsi="Cascadia Mono" w:cs="Cascadia Mono"/>
          <w:sz w:val="16"/>
          <w:szCs w:val="16"/>
          <w:lang w:eastAsia="en-US"/>
        </w:rPr>
        <w:t>; }</w:t>
      </w:r>
    </w:p>
    <w:p w14:paraId="78BA6687"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public</w:t>
      </w: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string</w:t>
      </w:r>
      <w:r w:rsidRPr="1C24CCE5">
        <w:rPr>
          <w:rFonts w:ascii="Cascadia Mono" w:eastAsiaTheme="minorEastAsia" w:hAnsi="Cascadia Mono" w:cs="Cascadia Mono"/>
          <w:sz w:val="16"/>
          <w:szCs w:val="16"/>
          <w:lang w:eastAsia="en-US"/>
        </w:rPr>
        <w:t xml:space="preserve"> type { </w:t>
      </w:r>
      <w:r w:rsidRPr="1C24CCE5">
        <w:rPr>
          <w:rFonts w:ascii="Cascadia Mono" w:eastAsiaTheme="minorEastAsia" w:hAnsi="Cascadia Mono" w:cs="Cascadia Mono"/>
          <w:color w:val="0000FF"/>
          <w:sz w:val="16"/>
          <w:szCs w:val="16"/>
          <w:lang w:eastAsia="en-US"/>
        </w:rPr>
        <w:t>get</w:t>
      </w: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set</w:t>
      </w:r>
      <w:r w:rsidRPr="1C24CCE5">
        <w:rPr>
          <w:rFonts w:ascii="Cascadia Mono" w:eastAsiaTheme="minorEastAsia" w:hAnsi="Cascadia Mono" w:cs="Cascadia Mono"/>
          <w:sz w:val="16"/>
          <w:szCs w:val="16"/>
          <w:lang w:eastAsia="en-US"/>
        </w:rPr>
        <w:t>; }</w:t>
      </w:r>
    </w:p>
    <w:p w14:paraId="1168E8E7"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public</w:t>
      </w: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string</w:t>
      </w:r>
      <w:r w:rsidRPr="1C24CCE5">
        <w:rPr>
          <w:rFonts w:ascii="Cascadia Mono" w:eastAsiaTheme="minorEastAsia" w:hAnsi="Cascadia Mono" w:cs="Cascadia Mono"/>
          <w:sz w:val="16"/>
          <w:szCs w:val="16"/>
          <w:lang w:eastAsia="en-US"/>
        </w:rPr>
        <w:t xml:space="preserve"> month { </w:t>
      </w:r>
      <w:r w:rsidRPr="1C24CCE5">
        <w:rPr>
          <w:rFonts w:ascii="Cascadia Mono" w:eastAsiaTheme="minorEastAsia" w:hAnsi="Cascadia Mono" w:cs="Cascadia Mono"/>
          <w:color w:val="0000FF"/>
          <w:sz w:val="16"/>
          <w:szCs w:val="16"/>
          <w:lang w:eastAsia="en-US"/>
        </w:rPr>
        <w:t>get</w:t>
      </w: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set</w:t>
      </w:r>
      <w:r w:rsidRPr="1C24CCE5">
        <w:rPr>
          <w:rFonts w:ascii="Cascadia Mono" w:eastAsiaTheme="minorEastAsia" w:hAnsi="Cascadia Mono" w:cs="Cascadia Mono"/>
          <w:sz w:val="16"/>
          <w:szCs w:val="16"/>
          <w:lang w:eastAsia="en-US"/>
        </w:rPr>
        <w:t>; }</w:t>
      </w:r>
    </w:p>
    <w:p w14:paraId="4533039C"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public</w:t>
      </w: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int</w:t>
      </w:r>
      <w:r w:rsidRPr="1C24CCE5">
        <w:rPr>
          <w:rFonts w:ascii="Cascadia Mono" w:eastAsiaTheme="minorEastAsia" w:hAnsi="Cascadia Mono" w:cs="Cascadia Mono"/>
          <w:sz w:val="16"/>
          <w:szCs w:val="16"/>
          <w:lang w:eastAsia="en-US"/>
        </w:rPr>
        <w:t xml:space="preserve"> year { </w:t>
      </w:r>
      <w:r w:rsidRPr="1C24CCE5">
        <w:rPr>
          <w:rFonts w:ascii="Cascadia Mono" w:eastAsiaTheme="minorEastAsia" w:hAnsi="Cascadia Mono" w:cs="Cascadia Mono"/>
          <w:color w:val="0000FF"/>
          <w:sz w:val="16"/>
          <w:szCs w:val="16"/>
          <w:lang w:eastAsia="en-US"/>
        </w:rPr>
        <w:t>get</w:t>
      </w: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set</w:t>
      </w:r>
      <w:r w:rsidRPr="1C24CCE5">
        <w:rPr>
          <w:rFonts w:ascii="Cascadia Mono" w:eastAsiaTheme="minorEastAsia" w:hAnsi="Cascadia Mono" w:cs="Cascadia Mono"/>
          <w:sz w:val="16"/>
          <w:szCs w:val="16"/>
          <w:lang w:eastAsia="en-US"/>
        </w:rPr>
        <w:t>; }</w:t>
      </w:r>
    </w:p>
    <w:p w14:paraId="4BC0143D"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DBConnection strcon = </w:t>
      </w:r>
      <w:r w:rsidRPr="1C24CCE5">
        <w:rPr>
          <w:rFonts w:ascii="Cascadia Mono" w:eastAsiaTheme="minorEastAsia" w:hAnsi="Cascadia Mono" w:cs="Cascadia Mono"/>
          <w:color w:val="0000FF"/>
          <w:sz w:val="16"/>
          <w:szCs w:val="16"/>
          <w:lang w:eastAsia="en-US"/>
        </w:rPr>
        <w:t>new</w:t>
      </w:r>
      <w:r w:rsidRPr="1C24CCE5">
        <w:rPr>
          <w:rFonts w:ascii="Cascadia Mono" w:eastAsiaTheme="minorEastAsia" w:hAnsi="Cascadia Mono" w:cs="Cascadia Mono"/>
          <w:sz w:val="16"/>
          <w:szCs w:val="16"/>
          <w:lang w:eastAsia="en-US"/>
        </w:rPr>
        <w:t xml:space="preserve"> DBConnection();</w:t>
      </w:r>
    </w:p>
    <w:p w14:paraId="60355DEB"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8000"/>
          <w:sz w:val="16"/>
          <w:szCs w:val="16"/>
          <w:lang w:eastAsia="en-US"/>
        </w:rPr>
        <w:t>//--------------------------------------------------</w:t>
      </w:r>
    </w:p>
    <w:p w14:paraId="59D38FD5"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public</w:t>
      </w: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bool</w:t>
      </w:r>
      <w:r w:rsidRPr="1C24CCE5">
        <w:rPr>
          <w:rFonts w:ascii="Cascadia Mono" w:eastAsiaTheme="minorEastAsia" w:hAnsi="Cascadia Mono" w:cs="Cascadia Mono"/>
          <w:sz w:val="16"/>
          <w:szCs w:val="16"/>
          <w:lang w:eastAsia="en-US"/>
        </w:rPr>
        <w:t xml:space="preserve"> checkAttendance()</w:t>
      </w:r>
    </w:p>
    <w:p w14:paraId="35D9CD2A"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p>
    <w:p w14:paraId="583ED597"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SqlConnection connection = strcon.connect();</w:t>
      </w:r>
    </w:p>
    <w:p w14:paraId="5D8A0008"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SqlCommand cmd1 = </w:t>
      </w:r>
      <w:r w:rsidRPr="1C24CCE5">
        <w:rPr>
          <w:rFonts w:ascii="Cascadia Mono" w:eastAsiaTheme="minorEastAsia" w:hAnsi="Cascadia Mono" w:cs="Cascadia Mono"/>
          <w:color w:val="0000FF"/>
          <w:sz w:val="16"/>
          <w:szCs w:val="16"/>
          <w:lang w:eastAsia="en-US"/>
        </w:rPr>
        <w:t>new</w:t>
      </w:r>
      <w:r w:rsidRPr="1C24CCE5">
        <w:rPr>
          <w:rFonts w:ascii="Cascadia Mono" w:eastAsiaTheme="minorEastAsia" w:hAnsi="Cascadia Mono" w:cs="Cascadia Mono"/>
          <w:sz w:val="16"/>
          <w:szCs w:val="16"/>
          <w:lang w:eastAsia="en-US"/>
        </w:rPr>
        <w:t xml:space="preserve"> SqlCommand();</w:t>
      </w:r>
    </w:p>
    <w:p w14:paraId="0714CC88"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cmd1.CommandText = </w:t>
      </w:r>
      <w:r w:rsidRPr="1C24CCE5">
        <w:rPr>
          <w:rFonts w:ascii="Cascadia Mono" w:eastAsiaTheme="minorEastAsia" w:hAnsi="Cascadia Mono" w:cs="Cascadia Mono"/>
          <w:color w:val="A31515"/>
          <w:sz w:val="16"/>
          <w:szCs w:val="16"/>
          <w:lang w:eastAsia="en-US"/>
        </w:rPr>
        <w:t>"SELECT COUNT(*) from Attendance where ids='"</w:t>
      </w:r>
      <w:r w:rsidRPr="1C24CCE5">
        <w:rPr>
          <w:rFonts w:ascii="Cascadia Mono" w:eastAsiaTheme="minorEastAsia" w:hAnsi="Cascadia Mono" w:cs="Cascadia Mono"/>
          <w:sz w:val="16"/>
          <w:szCs w:val="16"/>
          <w:lang w:eastAsia="en-US"/>
        </w:rPr>
        <w:t xml:space="preserve"> + </w:t>
      </w:r>
      <w:r w:rsidRPr="1C24CCE5">
        <w:rPr>
          <w:rFonts w:ascii="Cascadia Mono" w:eastAsiaTheme="minorEastAsia" w:hAnsi="Cascadia Mono" w:cs="Cascadia Mono"/>
          <w:color w:val="0000FF"/>
          <w:sz w:val="16"/>
          <w:szCs w:val="16"/>
          <w:lang w:eastAsia="en-US"/>
        </w:rPr>
        <w:t>this</w:t>
      </w:r>
      <w:r w:rsidRPr="1C24CCE5">
        <w:rPr>
          <w:rFonts w:ascii="Cascadia Mono" w:eastAsiaTheme="minorEastAsia" w:hAnsi="Cascadia Mono" w:cs="Cascadia Mono"/>
          <w:sz w:val="16"/>
          <w:szCs w:val="16"/>
          <w:lang w:eastAsia="en-US"/>
        </w:rPr>
        <w:t xml:space="preserve">.ids + </w:t>
      </w:r>
      <w:r w:rsidRPr="1C24CCE5">
        <w:rPr>
          <w:rFonts w:ascii="Cascadia Mono" w:eastAsiaTheme="minorEastAsia" w:hAnsi="Cascadia Mono" w:cs="Cascadia Mono"/>
          <w:color w:val="A31515"/>
          <w:sz w:val="16"/>
          <w:szCs w:val="16"/>
          <w:lang w:eastAsia="en-US"/>
        </w:rPr>
        <w:t>"' AND date='"</w:t>
      </w:r>
      <w:r w:rsidRPr="1C24CCE5">
        <w:rPr>
          <w:rFonts w:ascii="Cascadia Mono" w:eastAsiaTheme="minorEastAsia" w:hAnsi="Cascadia Mono" w:cs="Cascadia Mono"/>
          <w:sz w:val="16"/>
          <w:szCs w:val="16"/>
          <w:lang w:eastAsia="en-US"/>
        </w:rPr>
        <w:t xml:space="preserve"> + </w:t>
      </w:r>
      <w:r w:rsidRPr="1C24CCE5">
        <w:rPr>
          <w:rFonts w:ascii="Cascadia Mono" w:eastAsiaTheme="minorEastAsia" w:hAnsi="Cascadia Mono" w:cs="Cascadia Mono"/>
          <w:color w:val="0000FF"/>
          <w:sz w:val="16"/>
          <w:szCs w:val="16"/>
          <w:lang w:eastAsia="en-US"/>
        </w:rPr>
        <w:t>this</w:t>
      </w:r>
      <w:r w:rsidRPr="1C24CCE5">
        <w:rPr>
          <w:rFonts w:ascii="Cascadia Mono" w:eastAsiaTheme="minorEastAsia" w:hAnsi="Cascadia Mono" w:cs="Cascadia Mono"/>
          <w:sz w:val="16"/>
          <w:szCs w:val="16"/>
          <w:lang w:eastAsia="en-US"/>
        </w:rPr>
        <w:t xml:space="preserve">.date + </w:t>
      </w:r>
      <w:r w:rsidRPr="1C24CCE5">
        <w:rPr>
          <w:rFonts w:ascii="Cascadia Mono" w:eastAsiaTheme="minorEastAsia" w:hAnsi="Cascadia Mono" w:cs="Cascadia Mono"/>
          <w:color w:val="A31515"/>
          <w:sz w:val="16"/>
          <w:szCs w:val="16"/>
          <w:lang w:eastAsia="en-US"/>
        </w:rPr>
        <w:t>"'"</w:t>
      </w:r>
      <w:r w:rsidRPr="1C24CCE5">
        <w:rPr>
          <w:rFonts w:ascii="Cascadia Mono" w:eastAsiaTheme="minorEastAsia" w:hAnsi="Cascadia Mono" w:cs="Cascadia Mono"/>
          <w:sz w:val="16"/>
          <w:szCs w:val="16"/>
          <w:lang w:eastAsia="en-US"/>
        </w:rPr>
        <w:t>;</w:t>
      </w:r>
    </w:p>
    <w:p w14:paraId="5F836792"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cmd1.CommandType = CommandType.Text;</w:t>
      </w:r>
    </w:p>
    <w:p w14:paraId="07E6020A"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cmd1.Connection = connection;</w:t>
      </w:r>
    </w:p>
    <w:p w14:paraId="1E38CB7E"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Int32 count = (Int32)cmd1.ExecuteScalar();</w:t>
      </w:r>
    </w:p>
    <w:p w14:paraId="25B01520"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connection.Close();</w:t>
      </w:r>
    </w:p>
    <w:p w14:paraId="3C16B547"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if</w:t>
      </w:r>
      <w:r w:rsidRPr="1C24CCE5">
        <w:rPr>
          <w:rFonts w:ascii="Cascadia Mono" w:eastAsiaTheme="minorEastAsia" w:hAnsi="Cascadia Mono" w:cs="Cascadia Mono"/>
          <w:sz w:val="16"/>
          <w:szCs w:val="16"/>
          <w:lang w:eastAsia="en-US"/>
        </w:rPr>
        <w:t xml:space="preserve"> (count &gt; 0)</w:t>
      </w:r>
    </w:p>
    <w:p w14:paraId="6A02670B"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return</w:t>
      </w: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true</w:t>
      </w:r>
      <w:r w:rsidRPr="1C24CCE5">
        <w:rPr>
          <w:rFonts w:ascii="Cascadia Mono" w:eastAsiaTheme="minorEastAsia" w:hAnsi="Cascadia Mono" w:cs="Cascadia Mono"/>
          <w:sz w:val="16"/>
          <w:szCs w:val="16"/>
          <w:lang w:eastAsia="en-US"/>
        </w:rPr>
        <w:t>;</w:t>
      </w:r>
    </w:p>
    <w:p w14:paraId="07EE5A1E"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else</w:t>
      </w:r>
    </w:p>
    <w:p w14:paraId="38A08370"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return</w:t>
      </w: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false</w:t>
      </w:r>
      <w:r w:rsidRPr="1C24CCE5">
        <w:rPr>
          <w:rFonts w:ascii="Cascadia Mono" w:eastAsiaTheme="minorEastAsia" w:hAnsi="Cascadia Mono" w:cs="Cascadia Mono"/>
          <w:sz w:val="16"/>
          <w:szCs w:val="16"/>
          <w:lang w:eastAsia="en-US"/>
        </w:rPr>
        <w:t xml:space="preserve">;        </w:t>
      </w:r>
    </w:p>
    <w:p w14:paraId="3099F559" w14:textId="6ADA1FF2"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color w:val="0000FF"/>
          <w:sz w:val="16"/>
          <w:szCs w:val="16"/>
          <w:lang w:eastAsia="en-US"/>
        </w:rPr>
        <w:t>public</w:t>
      </w: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string</w:t>
      </w:r>
      <w:r w:rsidRPr="1C24CCE5">
        <w:rPr>
          <w:rFonts w:ascii="Cascadia Mono" w:eastAsiaTheme="minorEastAsia" w:hAnsi="Cascadia Mono" w:cs="Cascadia Mono"/>
          <w:sz w:val="16"/>
          <w:szCs w:val="16"/>
          <w:lang w:eastAsia="en-US"/>
        </w:rPr>
        <w:t xml:space="preserve"> getStatus()</w:t>
      </w:r>
    </w:p>
    <w:p w14:paraId="04A5D51F"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p>
    <w:p w14:paraId="30E53A62"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SqlConnection connection = strcon.connect();</w:t>
      </w:r>
    </w:p>
    <w:p w14:paraId="5B6A7F20"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SqlCommand cmd1 = </w:t>
      </w:r>
      <w:r w:rsidRPr="1C24CCE5">
        <w:rPr>
          <w:rFonts w:ascii="Cascadia Mono" w:eastAsiaTheme="minorEastAsia" w:hAnsi="Cascadia Mono" w:cs="Cascadia Mono"/>
          <w:color w:val="0000FF"/>
          <w:sz w:val="16"/>
          <w:szCs w:val="16"/>
          <w:lang w:eastAsia="en-US"/>
        </w:rPr>
        <w:t>new</w:t>
      </w:r>
      <w:r w:rsidRPr="1C24CCE5">
        <w:rPr>
          <w:rFonts w:ascii="Cascadia Mono" w:eastAsiaTheme="minorEastAsia" w:hAnsi="Cascadia Mono" w:cs="Cascadia Mono"/>
          <w:sz w:val="16"/>
          <w:szCs w:val="16"/>
          <w:lang w:eastAsia="en-US"/>
        </w:rPr>
        <w:t xml:space="preserve"> SqlCommand();</w:t>
      </w:r>
    </w:p>
    <w:p w14:paraId="0DB9ECDD"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cmd1.CommandText = </w:t>
      </w:r>
      <w:r w:rsidRPr="1C24CCE5">
        <w:rPr>
          <w:rFonts w:ascii="Cascadia Mono" w:eastAsiaTheme="minorEastAsia" w:hAnsi="Cascadia Mono" w:cs="Cascadia Mono"/>
          <w:color w:val="A31515"/>
          <w:sz w:val="16"/>
          <w:szCs w:val="16"/>
          <w:lang w:eastAsia="en-US"/>
        </w:rPr>
        <w:t>"SELECT status from Attendance where ids='"</w:t>
      </w:r>
      <w:r w:rsidRPr="1C24CCE5">
        <w:rPr>
          <w:rFonts w:ascii="Cascadia Mono" w:eastAsiaTheme="minorEastAsia" w:hAnsi="Cascadia Mono" w:cs="Cascadia Mono"/>
          <w:sz w:val="16"/>
          <w:szCs w:val="16"/>
          <w:lang w:eastAsia="en-US"/>
        </w:rPr>
        <w:t xml:space="preserve"> + </w:t>
      </w:r>
      <w:r w:rsidRPr="1C24CCE5">
        <w:rPr>
          <w:rFonts w:ascii="Cascadia Mono" w:eastAsiaTheme="minorEastAsia" w:hAnsi="Cascadia Mono" w:cs="Cascadia Mono"/>
          <w:color w:val="0000FF"/>
          <w:sz w:val="16"/>
          <w:szCs w:val="16"/>
          <w:lang w:eastAsia="en-US"/>
        </w:rPr>
        <w:t>this</w:t>
      </w:r>
      <w:r w:rsidRPr="1C24CCE5">
        <w:rPr>
          <w:rFonts w:ascii="Cascadia Mono" w:eastAsiaTheme="minorEastAsia" w:hAnsi="Cascadia Mono" w:cs="Cascadia Mono"/>
          <w:sz w:val="16"/>
          <w:szCs w:val="16"/>
          <w:lang w:eastAsia="en-US"/>
        </w:rPr>
        <w:t xml:space="preserve">.ids + </w:t>
      </w:r>
      <w:r w:rsidRPr="1C24CCE5">
        <w:rPr>
          <w:rFonts w:ascii="Cascadia Mono" w:eastAsiaTheme="minorEastAsia" w:hAnsi="Cascadia Mono" w:cs="Cascadia Mono"/>
          <w:color w:val="A31515"/>
          <w:sz w:val="16"/>
          <w:szCs w:val="16"/>
          <w:lang w:eastAsia="en-US"/>
        </w:rPr>
        <w:t>"' AND date='"</w:t>
      </w:r>
      <w:r w:rsidRPr="1C24CCE5">
        <w:rPr>
          <w:rFonts w:ascii="Cascadia Mono" w:eastAsiaTheme="minorEastAsia" w:hAnsi="Cascadia Mono" w:cs="Cascadia Mono"/>
          <w:sz w:val="16"/>
          <w:szCs w:val="16"/>
          <w:lang w:eastAsia="en-US"/>
        </w:rPr>
        <w:t xml:space="preserve"> + </w:t>
      </w:r>
      <w:r w:rsidRPr="1C24CCE5">
        <w:rPr>
          <w:rFonts w:ascii="Cascadia Mono" w:eastAsiaTheme="minorEastAsia" w:hAnsi="Cascadia Mono" w:cs="Cascadia Mono"/>
          <w:color w:val="0000FF"/>
          <w:sz w:val="16"/>
          <w:szCs w:val="16"/>
          <w:lang w:eastAsia="en-US"/>
        </w:rPr>
        <w:t>this</w:t>
      </w:r>
      <w:r w:rsidRPr="1C24CCE5">
        <w:rPr>
          <w:rFonts w:ascii="Cascadia Mono" w:eastAsiaTheme="minorEastAsia" w:hAnsi="Cascadia Mono" w:cs="Cascadia Mono"/>
          <w:sz w:val="16"/>
          <w:szCs w:val="16"/>
          <w:lang w:eastAsia="en-US"/>
        </w:rPr>
        <w:t xml:space="preserve">.date + </w:t>
      </w:r>
      <w:r w:rsidRPr="1C24CCE5">
        <w:rPr>
          <w:rFonts w:ascii="Cascadia Mono" w:eastAsiaTheme="minorEastAsia" w:hAnsi="Cascadia Mono" w:cs="Cascadia Mono"/>
          <w:color w:val="A31515"/>
          <w:sz w:val="16"/>
          <w:szCs w:val="16"/>
          <w:lang w:eastAsia="en-US"/>
        </w:rPr>
        <w:t>"'"</w:t>
      </w:r>
      <w:r w:rsidRPr="1C24CCE5">
        <w:rPr>
          <w:rFonts w:ascii="Cascadia Mono" w:eastAsiaTheme="minorEastAsia" w:hAnsi="Cascadia Mono" w:cs="Cascadia Mono"/>
          <w:sz w:val="16"/>
          <w:szCs w:val="16"/>
          <w:lang w:eastAsia="en-US"/>
        </w:rPr>
        <w:t>;</w:t>
      </w:r>
    </w:p>
    <w:p w14:paraId="2ABC5031"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cmd1.CommandType = CommandType.Text;</w:t>
      </w:r>
    </w:p>
    <w:p w14:paraId="443EE490"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cmd1.Connection = connection;</w:t>
      </w:r>
    </w:p>
    <w:p w14:paraId="1E2AFF83"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string</w:t>
      </w:r>
      <w:r w:rsidRPr="1C24CCE5">
        <w:rPr>
          <w:rFonts w:ascii="Cascadia Mono" w:eastAsiaTheme="minorEastAsia" w:hAnsi="Cascadia Mono" w:cs="Cascadia Mono"/>
          <w:sz w:val="16"/>
          <w:szCs w:val="16"/>
          <w:lang w:eastAsia="en-US"/>
        </w:rPr>
        <w:t xml:space="preserve"> count = cmd1.ExecuteScalar().ToString();</w:t>
      </w:r>
    </w:p>
    <w:p w14:paraId="6A3C853C"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connection.Close();</w:t>
      </w:r>
    </w:p>
    <w:p w14:paraId="3CD3BC5F" w14:textId="2D03DBDA" w:rsidR="3CC1A24C" w:rsidRDefault="3CC1A24C" w:rsidP="1C24CCE5">
      <w:pPr>
        <w:spacing w:after="0" w:line="270" w:lineRule="auto"/>
        <w:ind w:left="0" w:right="1252"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return</w:t>
      </w:r>
      <w:r w:rsidRPr="1C24CCE5">
        <w:rPr>
          <w:rFonts w:ascii="Cascadia Mono" w:eastAsiaTheme="minorEastAsia" w:hAnsi="Cascadia Mono" w:cs="Cascadia Mono"/>
          <w:sz w:val="16"/>
          <w:szCs w:val="16"/>
          <w:lang w:eastAsia="en-US"/>
        </w:rPr>
        <w:t xml:space="preserve"> count;</w:t>
      </w:r>
    </w:p>
    <w:p w14:paraId="7ABC6CBA"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public</w:t>
      </w: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void</w:t>
      </w:r>
      <w:r w:rsidRPr="1C24CCE5">
        <w:rPr>
          <w:rFonts w:ascii="Cascadia Mono" w:eastAsiaTheme="minorEastAsia" w:hAnsi="Cascadia Mono" w:cs="Cascadia Mono"/>
          <w:sz w:val="16"/>
          <w:szCs w:val="16"/>
          <w:lang w:eastAsia="en-US"/>
        </w:rPr>
        <w:t xml:space="preserve"> update()</w:t>
      </w:r>
    </w:p>
    <w:p w14:paraId="00EC018C"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p>
    <w:p w14:paraId="7481683B"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try</w:t>
      </w:r>
    </w:p>
    <w:p w14:paraId="5BDE43C9"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p>
    <w:p w14:paraId="430DBF83"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SqlConnection connection = strcon.connect();</w:t>
      </w:r>
    </w:p>
    <w:p w14:paraId="407003D3"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SqlCommand cmd = connection.CreateCommand();</w:t>
      </w:r>
    </w:p>
    <w:p w14:paraId="0F2F2182"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cmd.CommandText = </w:t>
      </w:r>
      <w:r w:rsidRPr="1C24CCE5">
        <w:rPr>
          <w:rFonts w:ascii="Cascadia Mono" w:eastAsiaTheme="minorEastAsia" w:hAnsi="Cascadia Mono" w:cs="Cascadia Mono"/>
          <w:color w:val="A31515"/>
          <w:sz w:val="16"/>
          <w:szCs w:val="16"/>
          <w:lang w:eastAsia="en-US"/>
        </w:rPr>
        <w:t>"update attendance set status=@status where ids='"</w:t>
      </w:r>
      <w:r w:rsidRPr="1C24CCE5">
        <w:rPr>
          <w:rFonts w:ascii="Cascadia Mono" w:eastAsiaTheme="minorEastAsia" w:hAnsi="Cascadia Mono" w:cs="Cascadia Mono"/>
          <w:sz w:val="16"/>
          <w:szCs w:val="16"/>
          <w:lang w:eastAsia="en-US"/>
        </w:rPr>
        <w:t xml:space="preserve"> + </w:t>
      </w:r>
      <w:r w:rsidRPr="1C24CCE5">
        <w:rPr>
          <w:rFonts w:ascii="Cascadia Mono" w:eastAsiaTheme="minorEastAsia" w:hAnsi="Cascadia Mono" w:cs="Cascadia Mono"/>
          <w:color w:val="0000FF"/>
          <w:sz w:val="16"/>
          <w:szCs w:val="16"/>
          <w:lang w:eastAsia="en-US"/>
        </w:rPr>
        <w:t>this</w:t>
      </w:r>
      <w:r w:rsidRPr="1C24CCE5">
        <w:rPr>
          <w:rFonts w:ascii="Cascadia Mono" w:eastAsiaTheme="minorEastAsia" w:hAnsi="Cascadia Mono" w:cs="Cascadia Mono"/>
          <w:sz w:val="16"/>
          <w:szCs w:val="16"/>
          <w:lang w:eastAsia="en-US"/>
        </w:rPr>
        <w:t xml:space="preserve">.ids + </w:t>
      </w:r>
      <w:r w:rsidRPr="1C24CCE5">
        <w:rPr>
          <w:rFonts w:ascii="Cascadia Mono" w:eastAsiaTheme="minorEastAsia" w:hAnsi="Cascadia Mono" w:cs="Cascadia Mono"/>
          <w:color w:val="A31515"/>
          <w:sz w:val="16"/>
          <w:szCs w:val="16"/>
          <w:lang w:eastAsia="en-US"/>
        </w:rPr>
        <w:t>"' AND date='"</w:t>
      </w:r>
      <w:r w:rsidRPr="1C24CCE5">
        <w:rPr>
          <w:rFonts w:ascii="Cascadia Mono" w:eastAsiaTheme="minorEastAsia" w:hAnsi="Cascadia Mono" w:cs="Cascadia Mono"/>
          <w:sz w:val="16"/>
          <w:szCs w:val="16"/>
          <w:lang w:eastAsia="en-US"/>
        </w:rPr>
        <w:t xml:space="preserve"> + </w:t>
      </w:r>
      <w:r w:rsidRPr="1C24CCE5">
        <w:rPr>
          <w:rFonts w:ascii="Cascadia Mono" w:eastAsiaTheme="minorEastAsia" w:hAnsi="Cascadia Mono" w:cs="Cascadia Mono"/>
          <w:color w:val="0000FF"/>
          <w:sz w:val="16"/>
          <w:szCs w:val="16"/>
          <w:lang w:eastAsia="en-US"/>
        </w:rPr>
        <w:t>this</w:t>
      </w:r>
      <w:r w:rsidRPr="1C24CCE5">
        <w:rPr>
          <w:rFonts w:ascii="Cascadia Mono" w:eastAsiaTheme="minorEastAsia" w:hAnsi="Cascadia Mono" w:cs="Cascadia Mono"/>
          <w:sz w:val="16"/>
          <w:szCs w:val="16"/>
          <w:lang w:eastAsia="en-US"/>
        </w:rPr>
        <w:t xml:space="preserve">.date + </w:t>
      </w:r>
      <w:r w:rsidRPr="1C24CCE5">
        <w:rPr>
          <w:rFonts w:ascii="Cascadia Mono" w:eastAsiaTheme="minorEastAsia" w:hAnsi="Cascadia Mono" w:cs="Cascadia Mono"/>
          <w:color w:val="A31515"/>
          <w:sz w:val="16"/>
          <w:szCs w:val="16"/>
          <w:lang w:eastAsia="en-US"/>
        </w:rPr>
        <w:t>"'"</w:t>
      </w:r>
      <w:r w:rsidRPr="1C24CCE5">
        <w:rPr>
          <w:rFonts w:ascii="Cascadia Mono" w:eastAsiaTheme="minorEastAsia" w:hAnsi="Cascadia Mono" w:cs="Cascadia Mono"/>
          <w:sz w:val="16"/>
          <w:szCs w:val="16"/>
          <w:lang w:eastAsia="en-US"/>
        </w:rPr>
        <w:t>;</w:t>
      </w:r>
    </w:p>
    <w:p w14:paraId="3306A5C5"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cmd.Parameters.AddWithValue(</w:t>
      </w:r>
      <w:r w:rsidRPr="1C24CCE5">
        <w:rPr>
          <w:rFonts w:ascii="Cascadia Mono" w:eastAsiaTheme="minorEastAsia" w:hAnsi="Cascadia Mono" w:cs="Cascadia Mono"/>
          <w:color w:val="A31515"/>
          <w:sz w:val="16"/>
          <w:szCs w:val="16"/>
          <w:lang w:eastAsia="en-US"/>
        </w:rPr>
        <w:t>"@status"</w:t>
      </w: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this</w:t>
      </w:r>
      <w:r w:rsidRPr="1C24CCE5">
        <w:rPr>
          <w:rFonts w:ascii="Cascadia Mono" w:eastAsiaTheme="minorEastAsia" w:hAnsi="Cascadia Mono" w:cs="Cascadia Mono"/>
          <w:sz w:val="16"/>
          <w:szCs w:val="16"/>
          <w:lang w:eastAsia="en-US"/>
        </w:rPr>
        <w:t>.status);</w:t>
      </w:r>
    </w:p>
    <w:p w14:paraId="11627AA1"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cmd.CommandType = CommandType.Text;</w:t>
      </w:r>
    </w:p>
    <w:p w14:paraId="04F021D0"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cmd.ExecuteNonQuery();</w:t>
      </w:r>
    </w:p>
    <w:p w14:paraId="3BCA78B1"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connection.Close();</w:t>
      </w:r>
    </w:p>
    <w:p w14:paraId="0D9F2197"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p>
    <w:p w14:paraId="3F05FE9C"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catch</w:t>
      </w:r>
      <w:r w:rsidRPr="1C24CCE5">
        <w:rPr>
          <w:rFonts w:ascii="Cascadia Mono" w:eastAsiaTheme="minorEastAsia" w:hAnsi="Cascadia Mono" w:cs="Cascadia Mono"/>
          <w:sz w:val="16"/>
          <w:szCs w:val="16"/>
          <w:lang w:eastAsia="en-US"/>
        </w:rPr>
        <w:t xml:space="preserve"> (Exception ex)</w:t>
      </w:r>
    </w:p>
    <w:p w14:paraId="3D7ACD8A"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p>
    <w:p w14:paraId="08AF7556"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throw</w:t>
      </w: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new</w:t>
      </w:r>
      <w:r w:rsidRPr="1C24CCE5">
        <w:rPr>
          <w:rFonts w:ascii="Cascadia Mono" w:eastAsiaTheme="minorEastAsia" w:hAnsi="Cascadia Mono" w:cs="Cascadia Mono"/>
          <w:sz w:val="16"/>
          <w:szCs w:val="16"/>
          <w:lang w:eastAsia="en-US"/>
        </w:rPr>
        <w:t xml:space="preserve"> Exception(</w:t>
      </w:r>
      <w:r w:rsidRPr="1C24CCE5">
        <w:rPr>
          <w:rFonts w:ascii="Cascadia Mono" w:eastAsiaTheme="minorEastAsia" w:hAnsi="Cascadia Mono" w:cs="Cascadia Mono"/>
          <w:color w:val="A31515"/>
          <w:sz w:val="16"/>
          <w:szCs w:val="16"/>
          <w:lang w:eastAsia="en-US"/>
        </w:rPr>
        <w:t>"Error updating teacher attendace"</w:t>
      </w:r>
      <w:r w:rsidRPr="1C24CCE5">
        <w:rPr>
          <w:rFonts w:ascii="Cascadia Mono" w:eastAsiaTheme="minorEastAsia" w:hAnsi="Cascadia Mono" w:cs="Cascadia Mono"/>
          <w:sz w:val="16"/>
          <w:szCs w:val="16"/>
          <w:lang w:eastAsia="en-US"/>
        </w:rPr>
        <w:t>);</w:t>
      </w:r>
    </w:p>
    <w:p w14:paraId="00600807" w14:textId="77777777" w:rsidR="3CC1A24C" w:rsidRDefault="3CC1A24C" w:rsidP="1C24CCE5">
      <w:pPr>
        <w:spacing w:after="0" w:line="259" w:lineRule="auto"/>
        <w:ind w:left="0" w:right="1252"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p>
    <w:p w14:paraId="1AE4CA5C"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onsolas" w:eastAsia="Consolas" w:hAnsi="Consolas" w:cs="Consolas"/>
          <w:color w:val="F07178"/>
          <w:sz w:val="22"/>
        </w:rPr>
        <w:t xml:space="preserve">    </w:t>
      </w: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public</w:t>
      </w: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void</w:t>
      </w:r>
      <w:r w:rsidRPr="1C24CCE5">
        <w:rPr>
          <w:rFonts w:ascii="Cascadia Mono" w:eastAsiaTheme="minorEastAsia" w:hAnsi="Cascadia Mono" w:cs="Cascadia Mono"/>
          <w:sz w:val="16"/>
          <w:szCs w:val="16"/>
          <w:lang w:eastAsia="en-US"/>
        </w:rPr>
        <w:t xml:space="preserve"> insert()</w:t>
      </w:r>
    </w:p>
    <w:p w14:paraId="069B400F"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p>
    <w:p w14:paraId="1E5F9A23" w14:textId="77777777" w:rsidR="3CC1A24C" w:rsidRDefault="3CC1A24C" w:rsidP="1C24CCE5">
      <w:pPr>
        <w:spacing w:after="0" w:line="240" w:lineRule="auto"/>
        <w:ind w:left="0" w:firstLine="0"/>
        <w:jc w:val="left"/>
        <w:rPr>
          <w:rFonts w:ascii="Cascadia Mono" w:eastAsiaTheme="minorEastAsia" w:hAnsi="Cascadia Mono" w:cs="Cascadia Mono"/>
          <w:color w:val="0000FF"/>
          <w:sz w:val="16"/>
          <w:szCs w:val="16"/>
          <w:lang w:eastAsia="en-US"/>
        </w:rPr>
      </w:pP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try</w:t>
      </w:r>
    </w:p>
    <w:p w14:paraId="5302D36A"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p>
    <w:p w14:paraId="1565B7FF"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SqlConnection connection = strcon.connect();</w:t>
      </w:r>
    </w:p>
    <w:p w14:paraId="4D0507AF" w14:textId="77777777" w:rsidR="3CC1A24C" w:rsidRDefault="3CC1A24C" w:rsidP="1C24CCE5">
      <w:pPr>
        <w:spacing w:after="0" w:line="240" w:lineRule="auto"/>
        <w:ind w:left="0" w:firstLine="0"/>
        <w:jc w:val="left"/>
        <w:rPr>
          <w:rFonts w:ascii="Cascadia Mono" w:eastAsiaTheme="minorEastAsia" w:hAnsi="Cascadia Mono" w:cs="Cascadia Mono"/>
          <w:color w:val="A31515"/>
          <w:sz w:val="16"/>
          <w:szCs w:val="16"/>
          <w:lang w:eastAsia="en-US"/>
        </w:rPr>
      </w:pP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string</w:t>
      </w:r>
      <w:r w:rsidRPr="1C24CCE5">
        <w:rPr>
          <w:rFonts w:ascii="Cascadia Mono" w:eastAsiaTheme="minorEastAsia" w:hAnsi="Cascadia Mono" w:cs="Cascadia Mono"/>
          <w:sz w:val="16"/>
          <w:szCs w:val="16"/>
          <w:lang w:eastAsia="en-US"/>
        </w:rPr>
        <w:t xml:space="preserve"> sql = </w:t>
      </w:r>
      <w:r w:rsidRPr="1C24CCE5">
        <w:rPr>
          <w:rFonts w:ascii="Cascadia Mono" w:eastAsiaTheme="minorEastAsia" w:hAnsi="Cascadia Mono" w:cs="Cascadia Mono"/>
          <w:color w:val="A31515"/>
          <w:sz w:val="16"/>
          <w:szCs w:val="16"/>
          <w:lang w:eastAsia="en-US"/>
        </w:rPr>
        <w:t>"INSERT INTO Attendance(ids,date,status,type)"</w:t>
      </w:r>
    </w:p>
    <w:p w14:paraId="35D74324"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 </w:t>
      </w:r>
      <w:r w:rsidRPr="1C24CCE5">
        <w:rPr>
          <w:rFonts w:ascii="Cascadia Mono" w:eastAsiaTheme="minorEastAsia" w:hAnsi="Cascadia Mono" w:cs="Cascadia Mono"/>
          <w:color w:val="A31515"/>
          <w:sz w:val="16"/>
          <w:szCs w:val="16"/>
          <w:lang w:eastAsia="en-US"/>
        </w:rPr>
        <w:t>"VALUES(@ids,@date,@status,@type)"</w:t>
      </w:r>
      <w:r w:rsidRPr="1C24CCE5">
        <w:rPr>
          <w:rFonts w:ascii="Cascadia Mono" w:eastAsiaTheme="minorEastAsia" w:hAnsi="Cascadia Mono" w:cs="Cascadia Mono"/>
          <w:sz w:val="16"/>
          <w:szCs w:val="16"/>
          <w:lang w:eastAsia="en-US"/>
        </w:rPr>
        <w:t>;</w:t>
      </w:r>
    </w:p>
    <w:p w14:paraId="4EF7CAC7"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SqlCommand cmd = </w:t>
      </w:r>
      <w:r w:rsidRPr="1C24CCE5">
        <w:rPr>
          <w:rFonts w:ascii="Cascadia Mono" w:eastAsiaTheme="minorEastAsia" w:hAnsi="Cascadia Mono" w:cs="Cascadia Mono"/>
          <w:color w:val="0000FF"/>
          <w:sz w:val="16"/>
          <w:szCs w:val="16"/>
          <w:lang w:eastAsia="en-US"/>
        </w:rPr>
        <w:t>new</w:t>
      </w:r>
      <w:r w:rsidRPr="1C24CCE5">
        <w:rPr>
          <w:rFonts w:ascii="Cascadia Mono" w:eastAsiaTheme="minorEastAsia" w:hAnsi="Cascadia Mono" w:cs="Cascadia Mono"/>
          <w:sz w:val="16"/>
          <w:szCs w:val="16"/>
          <w:lang w:eastAsia="en-US"/>
        </w:rPr>
        <w:t xml:space="preserve"> SqlCommand(sql, connection);</w:t>
      </w:r>
    </w:p>
    <w:p w14:paraId="3933BBEB"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cmd.Parameters.AddWithValue(</w:t>
      </w:r>
      <w:r w:rsidRPr="1C24CCE5">
        <w:rPr>
          <w:rFonts w:ascii="Cascadia Mono" w:eastAsiaTheme="minorEastAsia" w:hAnsi="Cascadia Mono" w:cs="Cascadia Mono"/>
          <w:color w:val="A31515"/>
          <w:sz w:val="16"/>
          <w:szCs w:val="16"/>
          <w:lang w:eastAsia="en-US"/>
        </w:rPr>
        <w:t>"@ids"</w:t>
      </w: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this</w:t>
      </w:r>
      <w:r w:rsidRPr="1C24CCE5">
        <w:rPr>
          <w:rFonts w:ascii="Cascadia Mono" w:eastAsiaTheme="minorEastAsia" w:hAnsi="Cascadia Mono" w:cs="Cascadia Mono"/>
          <w:sz w:val="16"/>
          <w:szCs w:val="16"/>
          <w:lang w:eastAsia="en-US"/>
        </w:rPr>
        <w:t>.ids);</w:t>
      </w:r>
    </w:p>
    <w:p w14:paraId="17903CAB"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cmd.Parameters.AddWithValue(</w:t>
      </w:r>
      <w:r w:rsidRPr="1C24CCE5">
        <w:rPr>
          <w:rFonts w:ascii="Cascadia Mono" w:eastAsiaTheme="minorEastAsia" w:hAnsi="Cascadia Mono" w:cs="Cascadia Mono"/>
          <w:color w:val="A31515"/>
          <w:sz w:val="16"/>
          <w:szCs w:val="16"/>
          <w:lang w:eastAsia="en-US"/>
        </w:rPr>
        <w:t>"@date"</w:t>
      </w: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this</w:t>
      </w:r>
      <w:r w:rsidRPr="1C24CCE5">
        <w:rPr>
          <w:rFonts w:ascii="Cascadia Mono" w:eastAsiaTheme="minorEastAsia" w:hAnsi="Cascadia Mono" w:cs="Cascadia Mono"/>
          <w:sz w:val="16"/>
          <w:szCs w:val="16"/>
          <w:lang w:eastAsia="en-US"/>
        </w:rPr>
        <w:t>.date);</w:t>
      </w:r>
    </w:p>
    <w:p w14:paraId="791DCD84"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cmd.Parameters.AddWithValue(</w:t>
      </w:r>
      <w:r w:rsidRPr="1C24CCE5">
        <w:rPr>
          <w:rFonts w:ascii="Cascadia Mono" w:eastAsiaTheme="minorEastAsia" w:hAnsi="Cascadia Mono" w:cs="Cascadia Mono"/>
          <w:color w:val="A31515"/>
          <w:sz w:val="16"/>
          <w:szCs w:val="16"/>
          <w:lang w:eastAsia="en-US"/>
        </w:rPr>
        <w:t>"@status"</w:t>
      </w: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this</w:t>
      </w:r>
      <w:r w:rsidRPr="1C24CCE5">
        <w:rPr>
          <w:rFonts w:ascii="Cascadia Mono" w:eastAsiaTheme="minorEastAsia" w:hAnsi="Cascadia Mono" w:cs="Cascadia Mono"/>
          <w:sz w:val="16"/>
          <w:szCs w:val="16"/>
          <w:lang w:eastAsia="en-US"/>
        </w:rPr>
        <w:t>.status);</w:t>
      </w:r>
    </w:p>
    <w:p w14:paraId="70EFA6FB"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cmd.Parameters.AddWithValue(</w:t>
      </w:r>
      <w:r w:rsidRPr="1C24CCE5">
        <w:rPr>
          <w:rFonts w:ascii="Cascadia Mono" w:eastAsiaTheme="minorEastAsia" w:hAnsi="Cascadia Mono" w:cs="Cascadia Mono"/>
          <w:color w:val="A31515"/>
          <w:sz w:val="16"/>
          <w:szCs w:val="16"/>
          <w:lang w:eastAsia="en-US"/>
        </w:rPr>
        <w:t>"@type"</w:t>
      </w: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this</w:t>
      </w:r>
      <w:r w:rsidRPr="1C24CCE5">
        <w:rPr>
          <w:rFonts w:ascii="Cascadia Mono" w:eastAsiaTheme="minorEastAsia" w:hAnsi="Cascadia Mono" w:cs="Cascadia Mono"/>
          <w:sz w:val="16"/>
          <w:szCs w:val="16"/>
          <w:lang w:eastAsia="en-US"/>
        </w:rPr>
        <w:t>.type);</w:t>
      </w:r>
    </w:p>
    <w:p w14:paraId="741D0ADB"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cmd.ExecuteNonQuery();</w:t>
      </w:r>
    </w:p>
    <w:p w14:paraId="66DE1883"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connection.Close();</w:t>
      </w:r>
    </w:p>
    <w:p w14:paraId="71D7B868"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p>
    <w:p w14:paraId="27146516"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lastRenderedPageBreak/>
        <w:t xml:space="preserve">            </w:t>
      </w:r>
      <w:r w:rsidRPr="1C24CCE5">
        <w:rPr>
          <w:rFonts w:ascii="Cascadia Mono" w:eastAsiaTheme="minorEastAsia" w:hAnsi="Cascadia Mono" w:cs="Cascadia Mono"/>
          <w:color w:val="0000FF"/>
          <w:sz w:val="16"/>
          <w:szCs w:val="16"/>
          <w:lang w:eastAsia="en-US"/>
        </w:rPr>
        <w:t>catch</w:t>
      </w:r>
      <w:r w:rsidRPr="1C24CCE5">
        <w:rPr>
          <w:rFonts w:ascii="Cascadia Mono" w:eastAsiaTheme="minorEastAsia" w:hAnsi="Cascadia Mono" w:cs="Cascadia Mono"/>
          <w:sz w:val="16"/>
          <w:szCs w:val="16"/>
          <w:lang w:eastAsia="en-US"/>
        </w:rPr>
        <w:t xml:space="preserve"> (Exception ex)</w:t>
      </w:r>
    </w:p>
    <w:p w14:paraId="15A8D212"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p>
    <w:p w14:paraId="060EA1E5"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throw</w:t>
      </w:r>
      <w:r w:rsidRPr="1C24CCE5">
        <w:rPr>
          <w:rFonts w:ascii="Cascadia Mono" w:eastAsiaTheme="minorEastAsia" w:hAnsi="Cascadia Mono" w:cs="Cascadia Mono"/>
          <w:sz w:val="16"/>
          <w:szCs w:val="16"/>
          <w:lang w:eastAsia="en-US"/>
        </w:rPr>
        <w:t xml:space="preserve"> </w:t>
      </w:r>
      <w:r w:rsidRPr="1C24CCE5">
        <w:rPr>
          <w:rFonts w:ascii="Cascadia Mono" w:eastAsiaTheme="minorEastAsia" w:hAnsi="Cascadia Mono" w:cs="Cascadia Mono"/>
          <w:color w:val="0000FF"/>
          <w:sz w:val="16"/>
          <w:szCs w:val="16"/>
          <w:lang w:eastAsia="en-US"/>
        </w:rPr>
        <w:t>new</w:t>
      </w:r>
      <w:r w:rsidRPr="1C24CCE5">
        <w:rPr>
          <w:rFonts w:ascii="Cascadia Mono" w:eastAsiaTheme="minorEastAsia" w:hAnsi="Cascadia Mono" w:cs="Cascadia Mono"/>
          <w:sz w:val="16"/>
          <w:szCs w:val="16"/>
          <w:lang w:eastAsia="en-US"/>
        </w:rPr>
        <w:t xml:space="preserve"> Exception(</w:t>
      </w:r>
      <w:r w:rsidRPr="1C24CCE5">
        <w:rPr>
          <w:rFonts w:ascii="Cascadia Mono" w:eastAsiaTheme="minorEastAsia" w:hAnsi="Cascadia Mono" w:cs="Cascadia Mono"/>
          <w:color w:val="A31515"/>
          <w:sz w:val="16"/>
          <w:szCs w:val="16"/>
          <w:lang w:eastAsia="en-US"/>
        </w:rPr>
        <w:t>"Could not insert attendance"</w:t>
      </w:r>
      <w:r w:rsidRPr="1C24CCE5">
        <w:rPr>
          <w:rFonts w:ascii="Cascadia Mono" w:eastAsiaTheme="minorEastAsia" w:hAnsi="Cascadia Mono" w:cs="Cascadia Mono"/>
          <w:sz w:val="16"/>
          <w:szCs w:val="16"/>
          <w:lang w:eastAsia="en-US"/>
        </w:rPr>
        <w:t>);</w:t>
      </w:r>
    </w:p>
    <w:p w14:paraId="142E5E6F" w14:textId="77777777" w:rsidR="3CC1A24C" w:rsidRDefault="3CC1A24C" w:rsidP="1C24CCE5">
      <w:pPr>
        <w:spacing w:after="0" w:line="240" w:lineRule="auto"/>
        <w:ind w:left="0" w:firstLine="0"/>
        <w:jc w:val="left"/>
        <w:rPr>
          <w:rFonts w:ascii="Cascadia Mono" w:eastAsiaTheme="minorEastAsia" w:hAnsi="Cascadia Mono" w:cs="Cascadia Mono"/>
          <w:sz w:val="16"/>
          <w:szCs w:val="16"/>
          <w:lang w:eastAsia="en-US"/>
        </w:rPr>
      </w:pPr>
      <w:r w:rsidRPr="1C24CCE5">
        <w:rPr>
          <w:rFonts w:ascii="Cascadia Mono" w:eastAsiaTheme="minorEastAsia" w:hAnsi="Cascadia Mono" w:cs="Cascadia Mono"/>
          <w:sz w:val="16"/>
          <w:szCs w:val="16"/>
          <w:lang w:eastAsia="en-US"/>
        </w:rPr>
        <w:t xml:space="preserve">            }</w:t>
      </w:r>
    </w:p>
    <w:p w14:paraId="4D0A8B96" w14:textId="3844B82A" w:rsidR="1C24CCE5" w:rsidRDefault="1C24CCE5" w:rsidP="1C24CCE5">
      <w:pPr>
        <w:ind w:left="-5" w:right="185"/>
        <w:rPr>
          <w:lang w:val="en-US"/>
        </w:rPr>
      </w:pPr>
    </w:p>
    <w:p w14:paraId="3455694C" w14:textId="765A13FE" w:rsidR="008C1006" w:rsidRPr="00580D42" w:rsidRDefault="008C1006" w:rsidP="008C1006">
      <w:pPr>
        <w:spacing w:after="0" w:line="259" w:lineRule="auto"/>
        <w:ind w:left="-1440" w:right="165" w:firstLine="0"/>
        <w:rPr>
          <w:lang w:val="en-US"/>
        </w:rPr>
      </w:pPr>
    </w:p>
    <w:p w14:paraId="46616F42" w14:textId="04CCDF89" w:rsidR="00BE12CC" w:rsidRDefault="00BE12CC" w:rsidP="0058571C">
      <w:pPr>
        <w:shd w:val="clear" w:color="auto" w:fill="292D3E"/>
        <w:spacing w:after="14" w:line="259" w:lineRule="auto"/>
        <w:ind w:left="0" w:firstLine="0"/>
        <w:jc w:val="left"/>
      </w:pPr>
    </w:p>
    <w:p w14:paraId="22F607E7" w14:textId="77777777" w:rsidR="00BE12CC" w:rsidRDefault="00BE12CC" w:rsidP="00BE12CC">
      <w:pPr>
        <w:spacing w:after="241" w:line="259" w:lineRule="auto"/>
        <w:ind w:left="0" w:firstLine="0"/>
        <w:jc w:val="left"/>
      </w:pPr>
      <w:r>
        <w:t xml:space="preserve"> </w:t>
      </w:r>
    </w:p>
    <w:p w14:paraId="5399E2FD" w14:textId="6FA888A1" w:rsidR="00BE12CC" w:rsidRDefault="00BE12CC" w:rsidP="00481A74">
      <w:pPr>
        <w:pStyle w:val="Heading2"/>
        <w:numPr>
          <w:ilvl w:val="1"/>
          <w:numId w:val="21"/>
        </w:numPr>
        <w:ind w:left="530"/>
      </w:pPr>
      <w:bookmarkStart w:id="30" w:name="_Toc146958100"/>
      <w:r>
        <w:t xml:space="preserve">Систем за автентификација со </w:t>
      </w:r>
      <w:r w:rsidR="00951316">
        <w:rPr>
          <w:lang w:val="en-US"/>
        </w:rPr>
        <w:t>AES</w:t>
      </w:r>
      <w:bookmarkEnd w:id="30"/>
    </w:p>
    <w:p w14:paraId="51A5D4FB" w14:textId="77777777" w:rsidR="00BE12CC" w:rsidRDefault="00BE12CC" w:rsidP="00BE12CC">
      <w:pPr>
        <w:spacing w:after="190" w:line="259" w:lineRule="auto"/>
        <w:ind w:left="0" w:firstLine="0"/>
        <w:jc w:val="left"/>
      </w:pPr>
      <w:r>
        <w:t xml:space="preserve"> </w:t>
      </w:r>
    </w:p>
    <w:p w14:paraId="5EBC28C8" w14:textId="18F9ECE3" w:rsidR="008F6A3F" w:rsidRDefault="008F6A3F" w:rsidP="008F6A3F">
      <w:pPr>
        <w:spacing w:after="0" w:line="259" w:lineRule="auto"/>
        <w:ind w:left="0" w:right="154" w:firstLine="0"/>
        <w:rPr>
          <w:bCs/>
        </w:rPr>
      </w:pPr>
      <w:r w:rsidRPr="008F6A3F">
        <w:rPr>
          <w:bCs/>
        </w:rPr>
        <w:t>Напредниот стандард за шифрирање (AES) е меѓународно познат алгоритам за симетричн</w:t>
      </w:r>
      <w:r>
        <w:rPr>
          <w:bCs/>
        </w:rPr>
        <w:t>о</w:t>
      </w:r>
      <w:r w:rsidRPr="008F6A3F">
        <w:rPr>
          <w:bCs/>
        </w:rPr>
        <w:t xml:space="preserve"> шифрирање познат по својата </w:t>
      </w:r>
      <w:r>
        <w:rPr>
          <w:bCs/>
        </w:rPr>
        <w:t>голема</w:t>
      </w:r>
      <w:r w:rsidRPr="008F6A3F">
        <w:rPr>
          <w:bCs/>
        </w:rPr>
        <w:t xml:space="preserve"> безбедност и ефикасност. Работејќи на блокови на податоци со фиксна големина, AES користи тајни клучеви со должина од 128, 192 или 256 бита и користи софистицирана математичка рамка за извршување на процедури за шифрирање. Се разликува по својата исклучителна отпорност на напади со брутална сила</w:t>
      </w:r>
      <w:r w:rsidR="00FC3C3E">
        <w:rPr>
          <w:bCs/>
        </w:rPr>
        <w:t xml:space="preserve"> или </w:t>
      </w:r>
      <w:r w:rsidR="00FC3C3E">
        <w:rPr>
          <w:bCs/>
          <w:lang w:val="en-US"/>
        </w:rPr>
        <w:t>brute-force attacks</w:t>
      </w:r>
      <w:ins w:id="31" w:author="Cveta Martinovska Bande" w:date="2023-09-29T14:15:00Z">
        <w:r w:rsidR="009B3868">
          <w:rPr>
            <w:bCs/>
          </w:rPr>
          <w:t>.</w:t>
        </w:r>
      </w:ins>
      <w:del w:id="32" w:author="Cveta Martinovska Bande" w:date="2023-09-29T14:15:00Z">
        <w:r w:rsidRPr="008F6A3F" w:rsidDel="009B3868">
          <w:rPr>
            <w:bCs/>
          </w:rPr>
          <w:delText>,</w:delText>
        </w:r>
      </w:del>
      <w:r w:rsidRPr="008F6A3F">
        <w:rPr>
          <w:bCs/>
        </w:rPr>
        <w:t xml:space="preserve"> AES </w:t>
      </w:r>
      <w:r w:rsidR="00FC3C3E">
        <w:rPr>
          <w:bCs/>
        </w:rPr>
        <w:t>е широко</w:t>
      </w:r>
      <w:r>
        <w:rPr>
          <w:bCs/>
          <w:lang w:val="en-US"/>
        </w:rPr>
        <w:t xml:space="preserve"> </w:t>
      </w:r>
      <w:r w:rsidRPr="008F6A3F">
        <w:rPr>
          <w:bCs/>
        </w:rPr>
        <w:t>распространет</w:t>
      </w:r>
      <w:r w:rsidR="00FC3C3E">
        <w:rPr>
          <w:bCs/>
        </w:rPr>
        <w:t xml:space="preserve"> и има</w:t>
      </w:r>
      <w:r w:rsidRPr="008F6A3F">
        <w:rPr>
          <w:bCs/>
        </w:rPr>
        <w:t xml:space="preserve"> глобално усвојување во различни апликации, особено во доменот на безбедна комуникација и складирање податоци. Како воспоставен меѓународен стандард за шифрирање, AES нуди различни начини на работа приспособени на специфични случаи на употреба, што го прави незаменлив во доменот</w:t>
      </w:r>
      <w:r>
        <w:rPr>
          <w:bCs/>
          <w:lang w:val="en-US"/>
        </w:rPr>
        <w:t xml:space="preserve"> </w:t>
      </w:r>
      <w:r w:rsidRPr="008F6A3F">
        <w:rPr>
          <w:bCs/>
        </w:rPr>
        <w:t>на модерната криптографија.</w:t>
      </w:r>
      <w:r>
        <w:rPr>
          <w:bCs/>
          <w:lang w:val="en-US"/>
        </w:rPr>
        <w:t xml:space="preserve"> AES</w:t>
      </w:r>
      <w:r>
        <w:rPr>
          <w:bCs/>
        </w:rPr>
        <w:t xml:space="preserve"> доаѓа како наследник на </w:t>
      </w:r>
      <w:r>
        <w:rPr>
          <w:bCs/>
          <w:lang w:val="en-US"/>
        </w:rPr>
        <w:t>Rijndael</w:t>
      </w:r>
      <w:r>
        <w:rPr>
          <w:bCs/>
        </w:rPr>
        <w:t xml:space="preserve"> алгоритамот кој е докажан за стабилен</w:t>
      </w:r>
      <w:r w:rsidR="00FC3C3E">
        <w:rPr>
          <w:bCs/>
        </w:rPr>
        <w:t xml:space="preserve"> алгоритам.</w:t>
      </w:r>
    </w:p>
    <w:p w14:paraId="69AB4673" w14:textId="558EFC5D" w:rsidR="00FC3C3E" w:rsidRDefault="00FC3C3E" w:rsidP="008F6A3F">
      <w:pPr>
        <w:spacing w:after="0" w:line="259" w:lineRule="auto"/>
        <w:ind w:left="0" w:right="154" w:firstLine="0"/>
        <w:rPr>
          <w:noProof/>
        </w:rPr>
      </w:pPr>
      <w:r>
        <w:rPr>
          <w:noProof/>
        </w:rPr>
        <w:drawing>
          <wp:inline distT="0" distB="0" distL="0" distR="0" wp14:anchorId="64BA567E" wp14:editId="39220003">
            <wp:extent cx="5722620" cy="3284220"/>
            <wp:effectExtent l="0" t="0" r="0" b="0"/>
            <wp:docPr id="18906435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2620" cy="3284220"/>
                    </a:xfrm>
                    <a:prstGeom prst="rect">
                      <a:avLst/>
                    </a:prstGeom>
                    <a:noFill/>
                    <a:ln>
                      <a:noFill/>
                    </a:ln>
                  </pic:spPr>
                </pic:pic>
              </a:graphicData>
            </a:graphic>
          </wp:inline>
        </w:drawing>
      </w:r>
    </w:p>
    <w:p w14:paraId="32A902E5" w14:textId="6E6F7A12" w:rsidR="00FC3C3E" w:rsidRDefault="00441CC6" w:rsidP="00FC3C3E">
      <w:pPr>
        <w:spacing w:after="0" w:line="259" w:lineRule="auto"/>
        <w:ind w:left="0" w:right="154" w:firstLine="0"/>
        <w:jc w:val="center"/>
        <w:rPr>
          <w:noProof/>
          <w:lang w:val="en-US"/>
        </w:rPr>
      </w:pPr>
      <w:r>
        <w:rPr>
          <w:noProof/>
        </w:rPr>
        <w:t xml:space="preserve">36. </w:t>
      </w:r>
      <w:r w:rsidR="00FC3C3E">
        <w:rPr>
          <w:noProof/>
        </w:rPr>
        <w:t xml:space="preserve">Енкрипција со </w:t>
      </w:r>
      <w:r w:rsidR="00FC3C3E">
        <w:rPr>
          <w:noProof/>
          <w:lang w:val="en-US"/>
        </w:rPr>
        <w:t>AES</w:t>
      </w:r>
    </w:p>
    <w:p w14:paraId="03E3C032" w14:textId="77777777" w:rsidR="00FC3C3E" w:rsidRDefault="00FC3C3E" w:rsidP="00FC3C3E">
      <w:pPr>
        <w:spacing w:after="0" w:line="259" w:lineRule="auto"/>
        <w:ind w:left="0" w:right="154" w:firstLine="0"/>
        <w:jc w:val="center"/>
        <w:rPr>
          <w:noProof/>
          <w:lang w:val="en-US"/>
        </w:rPr>
      </w:pPr>
    </w:p>
    <w:p w14:paraId="621100BC" w14:textId="77777777" w:rsidR="00FC3C3E" w:rsidRDefault="00FC3C3E" w:rsidP="00FC3C3E">
      <w:pPr>
        <w:spacing w:after="0" w:line="259" w:lineRule="auto"/>
        <w:ind w:left="0" w:right="154" w:firstLine="0"/>
        <w:jc w:val="center"/>
        <w:rPr>
          <w:noProof/>
          <w:lang w:val="en-US"/>
        </w:rPr>
      </w:pPr>
    </w:p>
    <w:p w14:paraId="1C52FD19" w14:textId="77777777" w:rsidR="00FC3C3E" w:rsidRDefault="00FC3C3E" w:rsidP="00FC3C3E">
      <w:pPr>
        <w:spacing w:after="0" w:line="259" w:lineRule="auto"/>
        <w:ind w:left="0" w:right="154" w:firstLine="0"/>
        <w:jc w:val="center"/>
        <w:rPr>
          <w:noProof/>
          <w:lang w:val="en-US"/>
        </w:rPr>
      </w:pPr>
    </w:p>
    <w:p w14:paraId="257AD450" w14:textId="77777777" w:rsidR="00FC3C3E" w:rsidRDefault="00FC3C3E" w:rsidP="00FC3C3E">
      <w:pPr>
        <w:spacing w:after="0" w:line="259" w:lineRule="auto"/>
        <w:ind w:left="0" w:right="154" w:firstLine="0"/>
        <w:jc w:val="center"/>
        <w:rPr>
          <w:noProof/>
          <w:lang w:val="en-US"/>
        </w:rPr>
      </w:pPr>
    </w:p>
    <w:p w14:paraId="6949F478" w14:textId="77777777" w:rsidR="00FC3C3E" w:rsidRDefault="00FC3C3E" w:rsidP="00FC3C3E">
      <w:pPr>
        <w:spacing w:after="0" w:line="259" w:lineRule="auto"/>
        <w:ind w:left="0" w:right="154" w:firstLine="0"/>
        <w:jc w:val="center"/>
        <w:rPr>
          <w:noProof/>
          <w:lang w:val="en-US"/>
        </w:rPr>
      </w:pPr>
    </w:p>
    <w:p w14:paraId="4BD043E7" w14:textId="77777777" w:rsidR="00DF5ECF" w:rsidRDefault="00DF5ECF" w:rsidP="00FC3C3E">
      <w:pPr>
        <w:spacing w:after="0" w:line="259" w:lineRule="auto"/>
        <w:ind w:left="0" w:right="154" w:firstLine="0"/>
        <w:jc w:val="center"/>
        <w:rPr>
          <w:noProof/>
          <w:lang w:val="en-US"/>
        </w:rPr>
      </w:pPr>
    </w:p>
    <w:p w14:paraId="4CBFF221" w14:textId="77777777" w:rsidR="00DF5ECF" w:rsidRDefault="00DF5ECF" w:rsidP="00FC3C3E">
      <w:pPr>
        <w:spacing w:after="0" w:line="259" w:lineRule="auto"/>
        <w:ind w:left="0" w:right="154" w:firstLine="0"/>
        <w:jc w:val="center"/>
        <w:rPr>
          <w:noProof/>
          <w:lang w:val="en-US"/>
        </w:rPr>
      </w:pPr>
    </w:p>
    <w:p w14:paraId="5D003C82" w14:textId="77777777" w:rsidR="00FC3C3E" w:rsidRPr="00FC3C3E" w:rsidRDefault="00FC3C3E" w:rsidP="00FC3C3E">
      <w:pPr>
        <w:spacing w:after="0" w:line="259" w:lineRule="auto"/>
        <w:ind w:left="0" w:right="154" w:firstLine="0"/>
        <w:jc w:val="center"/>
        <w:rPr>
          <w:noProof/>
          <w:lang w:val="en-US"/>
        </w:rPr>
      </w:pPr>
    </w:p>
    <w:p w14:paraId="5D75DDEC" w14:textId="02324CE2" w:rsidR="00BE12CC" w:rsidRDefault="00BE12CC" w:rsidP="008F6A3F">
      <w:pPr>
        <w:spacing w:after="0" w:line="259" w:lineRule="auto"/>
        <w:ind w:left="0" w:right="154" w:firstLine="0"/>
      </w:pPr>
      <w:r>
        <w:t xml:space="preserve"> </w:t>
      </w:r>
    </w:p>
    <w:p w14:paraId="2A27C9DF" w14:textId="77777777" w:rsidR="0058571C" w:rsidRDefault="0058571C" w:rsidP="008F6A3F">
      <w:pPr>
        <w:spacing w:after="0" w:line="259" w:lineRule="auto"/>
        <w:ind w:left="0" w:right="154" w:firstLine="0"/>
      </w:pPr>
    </w:p>
    <w:p w14:paraId="465A5D07" w14:textId="77777777" w:rsidR="0058571C" w:rsidRDefault="0058571C" w:rsidP="008F6A3F">
      <w:pPr>
        <w:spacing w:after="0" w:line="259" w:lineRule="auto"/>
        <w:ind w:left="0" w:right="154" w:firstLine="0"/>
      </w:pPr>
    </w:p>
    <w:p w14:paraId="0DCF9628" w14:textId="32D93EBA" w:rsidR="00BE12CC" w:rsidRDefault="00BE12CC" w:rsidP="00481A74">
      <w:pPr>
        <w:pStyle w:val="Heading2"/>
        <w:numPr>
          <w:ilvl w:val="1"/>
          <w:numId w:val="21"/>
        </w:numPr>
        <w:ind w:left="530"/>
      </w:pPr>
      <w:bookmarkStart w:id="33" w:name="_Toc146958101"/>
      <w:r>
        <w:t>Шифрирање на лозинки</w:t>
      </w:r>
      <w:bookmarkEnd w:id="33"/>
      <w:r>
        <w:t xml:space="preserve">  </w:t>
      </w:r>
    </w:p>
    <w:p w14:paraId="6FC033D3" w14:textId="77777777" w:rsidR="00BE12CC" w:rsidRDefault="00BE12CC" w:rsidP="00BE12CC">
      <w:pPr>
        <w:spacing w:after="197" w:line="259" w:lineRule="auto"/>
        <w:ind w:left="0" w:firstLine="0"/>
        <w:jc w:val="left"/>
      </w:pPr>
      <w:r>
        <w:t xml:space="preserve"> </w:t>
      </w:r>
    </w:p>
    <w:p w14:paraId="4AB0D0F1" w14:textId="2907C525" w:rsidR="00BE12CC" w:rsidRDefault="0047335E" w:rsidP="00BE12CC">
      <w:pPr>
        <w:spacing w:after="136" w:line="372" w:lineRule="auto"/>
        <w:ind w:left="-15" w:right="185" w:firstLine="720"/>
      </w:pPr>
      <w:r>
        <w:t>Со погорната метода</w:t>
      </w:r>
      <w:r>
        <w:rPr>
          <w:lang w:val="en-US"/>
        </w:rPr>
        <w:t xml:space="preserve"> </w:t>
      </w:r>
      <w:r>
        <w:t>се</w:t>
      </w:r>
      <w:r>
        <w:rPr>
          <w:lang w:val="en-US"/>
        </w:rPr>
        <w:t xml:space="preserve"> </w:t>
      </w:r>
      <w:r w:rsidRPr="0047335E">
        <w:rPr>
          <w:lang w:val="en-US"/>
        </w:rPr>
        <w:t>зема текст</w:t>
      </w:r>
      <w:r>
        <w:t xml:space="preserve"> </w:t>
      </w:r>
      <w:r w:rsidRPr="0047335E">
        <w:rPr>
          <w:lang w:val="en-US"/>
        </w:rPr>
        <w:t xml:space="preserve">како влез и </w:t>
      </w:r>
      <w:r>
        <w:t>лозинка</w:t>
      </w:r>
      <w:r w:rsidRPr="0047335E">
        <w:rPr>
          <w:lang w:val="en-US"/>
        </w:rPr>
        <w:t xml:space="preserve"> и враќа кодиран текст како Base64-кодирана низа. Се користи објектот PasswordDeriveBytes за да се изведе клучот од </w:t>
      </w:r>
      <w:r>
        <w:t>лозинката</w:t>
      </w:r>
      <w:r w:rsidRPr="0047335E">
        <w:rPr>
          <w:lang w:val="en-US"/>
        </w:rPr>
        <w:t>, потоа се создава RijndaelManaged објект со CipherMode поставено на CBC (Cipher Block Chaining). Се кодира текстот користејќи го изведениот клуч и иницијализациониот вектор, и на крај се враќа кодираниот текст како Base64-кодирана низа.</w:t>
      </w:r>
      <w:r>
        <w:t xml:space="preserve"> Овој метод </w:t>
      </w:r>
      <w:r w:rsidRPr="0047335E">
        <w:t xml:space="preserve">обезбедува едноставен начин за кодирање и декодирање на текстови користејќи Rijndael кодирање, кој е безбеден симетричен алгоритам за кодирање. Важно е да се забележи дека безбедноста на кодирањето зависи од јачината на </w:t>
      </w:r>
      <w:r>
        <w:t>лозинката</w:t>
      </w:r>
      <w:r w:rsidRPr="0047335E">
        <w:t xml:space="preserve"> и внимателното управување со иницијализациониот вектор.</w:t>
      </w:r>
      <w:r w:rsidR="00BE12CC">
        <w:t xml:space="preserve"> </w:t>
      </w:r>
    </w:p>
    <w:p w14:paraId="7C4C95D9" w14:textId="4E49AC51" w:rsidR="00BE12CC" w:rsidRDefault="009F5AD7" w:rsidP="00BE12CC">
      <w:pPr>
        <w:spacing w:after="110" w:line="259" w:lineRule="auto"/>
        <w:ind w:left="0" w:right="146" w:firstLine="0"/>
        <w:jc w:val="right"/>
      </w:pPr>
      <w:r>
        <w:rPr>
          <w:noProof/>
        </w:rPr>
        <w:drawing>
          <wp:inline distT="0" distB="0" distL="0" distR="0" wp14:anchorId="61DD2D62" wp14:editId="698547D7">
            <wp:extent cx="5722620" cy="3215640"/>
            <wp:effectExtent l="0" t="0" r="0" b="3810"/>
            <wp:docPr id="12889658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sidR="00BE12CC">
        <w:t xml:space="preserve"> </w:t>
      </w:r>
    </w:p>
    <w:p w14:paraId="211DA00B" w14:textId="2D3464D6" w:rsidR="00BE12CC" w:rsidRDefault="00BE12CC" w:rsidP="00BE12CC">
      <w:pPr>
        <w:spacing w:after="139" w:line="378" w:lineRule="auto"/>
        <w:ind w:left="-15" w:right="185" w:firstLine="720"/>
      </w:pPr>
      <w:r>
        <w:t xml:space="preserve">На сликата горе е прикажана табелата </w:t>
      </w:r>
      <w:r w:rsidR="009F5AD7">
        <w:rPr>
          <w:lang w:val="en-US"/>
        </w:rPr>
        <w:t>Employee</w:t>
      </w:r>
      <w:r>
        <w:t xml:space="preserve"> од базата на податоци во </w:t>
      </w:r>
      <w:r w:rsidR="009F5AD7">
        <w:rPr>
          <w:lang w:val="en-US"/>
        </w:rPr>
        <w:t xml:space="preserve">Microsoft SQL Server Management Studio </w:t>
      </w:r>
      <w:r>
        <w:t xml:space="preserve">. Лозинките на сите корисници се исти, но нивните шифрирани верзии се различни. </w:t>
      </w:r>
    </w:p>
    <w:p w14:paraId="4858FD59" w14:textId="3028B3C3" w:rsidR="00BE12CC" w:rsidRDefault="00BE12CC" w:rsidP="00BE12CC">
      <w:pPr>
        <w:spacing w:after="484" w:line="259" w:lineRule="auto"/>
        <w:ind w:left="0" w:firstLine="0"/>
        <w:jc w:val="left"/>
      </w:pPr>
    </w:p>
    <w:p w14:paraId="419FACD6" w14:textId="77777777" w:rsidR="009F5AD7" w:rsidRDefault="009F5AD7" w:rsidP="00BE12CC">
      <w:pPr>
        <w:spacing w:after="484" w:line="259" w:lineRule="auto"/>
        <w:ind w:left="0" w:firstLine="0"/>
        <w:jc w:val="left"/>
      </w:pPr>
    </w:p>
    <w:p w14:paraId="18FC1F8B" w14:textId="77777777" w:rsidR="00BE12CC" w:rsidRDefault="00BE12CC" w:rsidP="00481A74">
      <w:pPr>
        <w:pStyle w:val="Heading1"/>
        <w:numPr>
          <w:ilvl w:val="0"/>
          <w:numId w:val="21"/>
        </w:numPr>
        <w:ind w:left="340"/>
      </w:pPr>
      <w:bookmarkStart w:id="34" w:name="_Toc146958102"/>
      <w:r>
        <w:t>Креирање на базата на податоци</w:t>
      </w:r>
      <w:bookmarkEnd w:id="34"/>
      <w:r>
        <w:t xml:space="preserve"> </w:t>
      </w:r>
    </w:p>
    <w:p w14:paraId="1B52D3AB" w14:textId="77777777" w:rsidR="00BE12CC" w:rsidRDefault="00BE12CC" w:rsidP="00BE12CC">
      <w:pPr>
        <w:spacing w:after="198" w:line="259" w:lineRule="auto"/>
        <w:ind w:left="0" w:firstLine="0"/>
        <w:jc w:val="left"/>
      </w:pPr>
      <w:r>
        <w:t xml:space="preserve"> </w:t>
      </w:r>
    </w:p>
    <w:p w14:paraId="538EF520" w14:textId="321D0213" w:rsidR="00BE12CC" w:rsidRPr="009F5AD7" w:rsidRDefault="00BE12CC" w:rsidP="00BE12CC">
      <w:pPr>
        <w:spacing w:after="186" w:line="378" w:lineRule="auto"/>
        <w:ind w:left="-15" w:right="185" w:firstLine="720"/>
        <w:rPr>
          <w:lang w:val="en-US"/>
        </w:rPr>
      </w:pPr>
      <w:r>
        <w:t xml:space="preserve">Во апликацијата се одлучив за MySQL, бидејќи е релациона база на податоци, записите имаат иста структура и полесно се работи со сложени прашалници. SQL базите на податоци се лесно скалабилни вертикално, што значи дека лесно се додаваат нови записи, но тешко се додаваат или уништуваат атрибути, бидејќи тоа ќе треба да се направи за секој запис во табелата. </w:t>
      </w:r>
      <w:r w:rsidR="009F5AD7">
        <w:t xml:space="preserve">Компатибилен е со сите платформи како </w:t>
      </w:r>
      <w:r w:rsidR="009F5AD7">
        <w:rPr>
          <w:lang w:val="en-US"/>
        </w:rPr>
        <w:t xml:space="preserve"> Windows, MacOS, Linux</w:t>
      </w:r>
      <w:r w:rsidR="008B1272">
        <w:t>, има</w:t>
      </w:r>
      <w:r w:rsidR="003A06FE">
        <w:rPr>
          <w:lang w:val="en-US"/>
        </w:rPr>
        <w:t xml:space="preserve"> </w:t>
      </w:r>
      <w:r w:rsidR="008B1272">
        <w:t>г</w:t>
      </w:r>
      <w:r w:rsidR="009F5AD7">
        <w:t>олема онлајн поддршка за било какви проблеми и одлична безбедност.</w:t>
      </w:r>
    </w:p>
    <w:p w14:paraId="2E5EBAB2" w14:textId="77777777" w:rsidR="00BE12CC" w:rsidRDefault="00BE12CC" w:rsidP="00481A74">
      <w:pPr>
        <w:pStyle w:val="Heading2"/>
        <w:numPr>
          <w:ilvl w:val="1"/>
          <w:numId w:val="21"/>
        </w:numPr>
        <w:ind w:left="532"/>
      </w:pPr>
      <w:bookmarkStart w:id="35" w:name="_Toc146958103"/>
      <w:r>
        <w:t>ERD(Entity relationship diagram) дијаграм</w:t>
      </w:r>
      <w:bookmarkEnd w:id="35"/>
      <w:r>
        <w:t xml:space="preserve"> </w:t>
      </w:r>
    </w:p>
    <w:p w14:paraId="032D11FD" w14:textId="77777777" w:rsidR="00BE12CC" w:rsidRDefault="00BE12CC" w:rsidP="00BE12CC">
      <w:pPr>
        <w:spacing w:after="0" w:line="259" w:lineRule="auto"/>
        <w:ind w:left="0" w:firstLine="0"/>
        <w:jc w:val="left"/>
      </w:pPr>
      <w:r>
        <w:t xml:space="preserve"> </w:t>
      </w:r>
    </w:p>
    <w:p w14:paraId="7317C9C9" w14:textId="61622ADE" w:rsidR="00BE12CC" w:rsidRDefault="00BE12CC" w:rsidP="00BE12CC">
      <w:pPr>
        <w:spacing w:after="0" w:line="395" w:lineRule="auto"/>
        <w:ind w:left="-15" w:right="185" w:firstLine="720"/>
      </w:pPr>
      <w:r>
        <w:t xml:space="preserve">На сликата долу е прикажан </w:t>
      </w:r>
      <w:r>
        <w:rPr>
          <w:b/>
        </w:rPr>
        <w:t xml:space="preserve">ERD(Entity relationship diagram) </w:t>
      </w:r>
      <w:r>
        <w:t xml:space="preserve">дијаграм, каде плавите правоаголници се ентитетите, </w:t>
      </w:r>
      <w:r w:rsidR="008B1272">
        <w:t xml:space="preserve">заедно со </w:t>
      </w:r>
      <w:r>
        <w:t xml:space="preserve">нивните атрибути. </w:t>
      </w:r>
    </w:p>
    <w:p w14:paraId="72A50AAC" w14:textId="77777777" w:rsidR="00BE12CC" w:rsidRDefault="00BE12CC" w:rsidP="00BE12CC">
      <w:pPr>
        <w:spacing w:after="259"/>
        <w:ind w:left="-5" w:right="185"/>
      </w:pPr>
      <w:r>
        <w:t xml:space="preserve">Дијаграмот е изработен во </w:t>
      </w:r>
      <w:r>
        <w:rPr>
          <w:b/>
        </w:rPr>
        <w:t>Visual Paradigm Online</w:t>
      </w:r>
      <w:r>
        <w:t xml:space="preserve">. </w:t>
      </w:r>
    </w:p>
    <w:p w14:paraId="4097538F" w14:textId="38877661" w:rsidR="00BE12CC" w:rsidRDefault="00960B44" w:rsidP="00BE12CC">
      <w:pPr>
        <w:spacing w:after="151" w:line="259" w:lineRule="auto"/>
        <w:ind w:left="0" w:right="127" w:firstLine="0"/>
        <w:jc w:val="right"/>
      </w:pPr>
      <w:r>
        <w:rPr>
          <w:noProof/>
        </w:rPr>
        <w:drawing>
          <wp:inline distT="0" distB="0" distL="0" distR="0" wp14:anchorId="56108A39" wp14:editId="3054993D">
            <wp:extent cx="5730240" cy="3362960"/>
            <wp:effectExtent l="0" t="0" r="3810" b="8890"/>
            <wp:docPr id="5066215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3362960"/>
                    </a:xfrm>
                    <a:prstGeom prst="rect">
                      <a:avLst/>
                    </a:prstGeom>
                    <a:noFill/>
                    <a:ln>
                      <a:noFill/>
                    </a:ln>
                  </pic:spPr>
                </pic:pic>
              </a:graphicData>
            </a:graphic>
          </wp:inline>
        </w:drawing>
      </w:r>
      <w:r w:rsidR="00BE12CC">
        <w:t xml:space="preserve"> </w:t>
      </w:r>
    </w:p>
    <w:p w14:paraId="086D5E28" w14:textId="1D0CDEFB" w:rsidR="00BE12CC" w:rsidRDefault="00441CC6" w:rsidP="00441CC6">
      <w:pPr>
        <w:spacing w:after="152"/>
        <w:ind w:left="-5" w:right="185"/>
        <w:jc w:val="center"/>
      </w:pPr>
      <w:r>
        <w:t>37.</w:t>
      </w:r>
      <w:r w:rsidR="00BE12CC">
        <w:t>Базата на податоци е нормализирана до 4-та нормална форма.</w:t>
      </w:r>
    </w:p>
    <w:p w14:paraId="66C1E9C3" w14:textId="77777777" w:rsidR="00BE12CC" w:rsidRDefault="00BE12CC" w:rsidP="00BE12CC">
      <w:pPr>
        <w:spacing w:after="200" w:line="259" w:lineRule="auto"/>
        <w:ind w:left="0" w:firstLine="0"/>
        <w:jc w:val="left"/>
      </w:pPr>
      <w:r>
        <w:lastRenderedPageBreak/>
        <w:t xml:space="preserve"> </w:t>
      </w:r>
    </w:p>
    <w:p w14:paraId="3831D7C0" w14:textId="66BA3126" w:rsidR="00BE12CC" w:rsidRDefault="00BE12CC" w:rsidP="00BE12CC">
      <w:pPr>
        <w:spacing w:line="394" w:lineRule="auto"/>
        <w:ind w:left="-15" w:right="185" w:firstLine="720"/>
      </w:pPr>
      <w:r>
        <w:t xml:space="preserve">Во продолжение се напишани табелите(ентитетите) и нивните атрибути, каде што атрибутите означени со </w:t>
      </w:r>
      <w:r w:rsidR="00563BA8">
        <w:rPr>
          <w:b/>
          <w:lang w:val="en-US"/>
        </w:rPr>
        <w:t>#</w:t>
      </w:r>
      <w:r>
        <w:t xml:space="preserve"> пред нив, се </w:t>
      </w:r>
      <w:r>
        <w:rPr>
          <w:b/>
        </w:rPr>
        <w:t>примарни клучеви</w:t>
      </w:r>
      <w:r>
        <w:t xml:space="preserve">, а оние означени со </w:t>
      </w:r>
      <w:r w:rsidR="00563BA8">
        <w:rPr>
          <w:b/>
          <w:lang w:val="en-US"/>
        </w:rPr>
        <w:t>*</w:t>
      </w:r>
      <w:r>
        <w:t xml:space="preserve"> се </w:t>
      </w:r>
      <w:r>
        <w:rPr>
          <w:b/>
        </w:rPr>
        <w:t>надворешни клучеви</w:t>
      </w:r>
      <w:r>
        <w:t xml:space="preserve">.  </w:t>
      </w:r>
    </w:p>
    <w:p w14:paraId="6B2EA887" w14:textId="0158CA9F" w:rsidR="00BE12CC" w:rsidRDefault="00960B44" w:rsidP="00BE12CC">
      <w:pPr>
        <w:spacing w:after="150"/>
        <w:ind w:left="-5" w:right="185"/>
      </w:pPr>
      <w:r>
        <w:rPr>
          <w:b/>
          <w:lang w:val="en-US"/>
        </w:rPr>
        <w:t>Attendance</w:t>
      </w:r>
      <w:r w:rsidR="00BE12CC">
        <w:t xml:space="preserve"> (#id, </w:t>
      </w:r>
      <w:r>
        <w:rPr>
          <w:lang w:val="en-US"/>
        </w:rPr>
        <w:t>ids</w:t>
      </w:r>
      <w:r w:rsidR="00BE12CC">
        <w:t xml:space="preserve">, </w:t>
      </w:r>
      <w:r>
        <w:rPr>
          <w:lang w:val="en-US"/>
        </w:rPr>
        <w:t>date</w:t>
      </w:r>
      <w:r w:rsidR="00BE12CC">
        <w:t xml:space="preserve">, </w:t>
      </w:r>
      <w:r>
        <w:rPr>
          <w:lang w:val="en-US"/>
        </w:rPr>
        <w:t>status</w:t>
      </w:r>
      <w:r w:rsidR="00BE12CC">
        <w:t xml:space="preserve">, </w:t>
      </w:r>
      <w:r>
        <w:rPr>
          <w:lang w:val="en-US"/>
        </w:rPr>
        <w:t>type</w:t>
      </w:r>
      <w:r w:rsidR="00563BA8">
        <w:rPr>
          <w:lang w:val="en-US"/>
        </w:rPr>
        <w:t>, *PK_Attendance</w:t>
      </w:r>
      <w:r w:rsidR="00BE12CC">
        <w:t xml:space="preserve">) </w:t>
      </w:r>
    </w:p>
    <w:p w14:paraId="1EC47F0E" w14:textId="701781D1" w:rsidR="00960B44" w:rsidRDefault="00960B44" w:rsidP="00BE12CC">
      <w:pPr>
        <w:spacing w:after="152"/>
        <w:ind w:left="-5" w:right="185"/>
        <w:rPr>
          <w:lang w:val="en-US"/>
        </w:rPr>
      </w:pPr>
      <w:r>
        <w:rPr>
          <w:b/>
          <w:lang w:val="en-US"/>
        </w:rPr>
        <w:t>Course</w:t>
      </w:r>
      <w:r w:rsidR="00BE12CC">
        <w:t xml:space="preserve"> (#</w:t>
      </w:r>
      <w:r>
        <w:rPr>
          <w:lang w:val="en-US"/>
        </w:rPr>
        <w:t>serial</w:t>
      </w:r>
      <w:r w:rsidR="00BE12CC">
        <w:t xml:space="preserve">, </w:t>
      </w:r>
      <w:r>
        <w:rPr>
          <w:lang w:val="en-US"/>
        </w:rPr>
        <w:t>batchName</w:t>
      </w:r>
      <w:r w:rsidR="00563BA8">
        <w:rPr>
          <w:lang w:val="en-US"/>
        </w:rPr>
        <w:t>, *PK_Course</w:t>
      </w:r>
      <w:r>
        <w:rPr>
          <w:lang w:val="en-US"/>
        </w:rPr>
        <w:t>)</w:t>
      </w:r>
    </w:p>
    <w:p w14:paraId="56A5D8DB" w14:textId="76504958" w:rsidR="00BE12CC" w:rsidRDefault="00960B44" w:rsidP="00BE12CC">
      <w:pPr>
        <w:spacing w:after="152"/>
        <w:ind w:left="-5" w:right="185"/>
      </w:pPr>
      <w:r>
        <w:rPr>
          <w:b/>
          <w:lang w:val="en-US"/>
        </w:rPr>
        <w:t>Class</w:t>
      </w:r>
      <w:r w:rsidR="00BE12CC">
        <w:t xml:space="preserve"> (#</w:t>
      </w:r>
      <w:r>
        <w:rPr>
          <w:lang w:val="en-US"/>
        </w:rPr>
        <w:t>serial</w:t>
      </w:r>
      <w:r w:rsidR="00BE12CC">
        <w:t xml:space="preserve">, </w:t>
      </w:r>
      <w:r>
        <w:rPr>
          <w:lang w:val="en-US"/>
        </w:rPr>
        <w:t>classN</w:t>
      </w:r>
      <w:r w:rsidR="00BE12CC">
        <w:t xml:space="preserve">ame, </w:t>
      </w:r>
      <w:r>
        <w:rPr>
          <w:lang w:val="en-US"/>
        </w:rPr>
        <w:t>classCode, tuitionFee</w:t>
      </w:r>
      <w:r w:rsidR="00563BA8">
        <w:rPr>
          <w:lang w:val="en-US"/>
        </w:rPr>
        <w:t>, *PK_Class</w:t>
      </w:r>
      <w:r w:rsidR="00BE12CC">
        <w:t xml:space="preserve">) </w:t>
      </w:r>
    </w:p>
    <w:p w14:paraId="337D37A1" w14:textId="36D50194" w:rsidR="00BE12CC" w:rsidRDefault="00960B44" w:rsidP="00BE12CC">
      <w:pPr>
        <w:spacing w:after="152"/>
        <w:ind w:left="-5" w:right="185"/>
      </w:pPr>
      <w:r>
        <w:rPr>
          <w:b/>
          <w:lang w:val="en-US"/>
        </w:rPr>
        <w:t>Employee</w:t>
      </w:r>
      <w:r w:rsidR="00BE12CC">
        <w:t xml:space="preserve"> (#</w:t>
      </w:r>
      <w:r>
        <w:rPr>
          <w:lang w:val="en-US"/>
        </w:rPr>
        <w:t>employee_</w:t>
      </w:r>
      <w:r w:rsidR="00BE12CC">
        <w:t xml:space="preserve">id, </w:t>
      </w:r>
      <w:r>
        <w:rPr>
          <w:lang w:val="en-US"/>
        </w:rPr>
        <w:t>employee</w:t>
      </w:r>
      <w:r w:rsidR="00BE12CC">
        <w:t xml:space="preserve">_name, </w:t>
      </w:r>
      <w:r>
        <w:rPr>
          <w:lang w:val="en-US"/>
        </w:rPr>
        <w:t>email</w:t>
      </w:r>
      <w:r w:rsidR="00BE12CC">
        <w:t xml:space="preserve">, </w:t>
      </w:r>
      <w:r>
        <w:rPr>
          <w:lang w:val="en-US"/>
        </w:rPr>
        <w:t>employee_phone_number</w:t>
      </w:r>
      <w:r w:rsidR="00BE12CC">
        <w:t xml:space="preserve">, </w:t>
      </w:r>
      <w:r>
        <w:rPr>
          <w:lang w:val="en-US"/>
        </w:rPr>
        <w:t>employee_adress</w:t>
      </w:r>
      <w:r w:rsidR="00BE12CC">
        <w:t xml:space="preserve">, </w:t>
      </w:r>
      <w:r>
        <w:rPr>
          <w:lang w:val="en-US"/>
        </w:rPr>
        <w:t>employee_picture, employee_basic_salary, employee_login_id, employee_login_password, employee_designation, employee_active</w:t>
      </w:r>
      <w:r w:rsidR="00563BA8">
        <w:rPr>
          <w:lang w:val="en-US"/>
        </w:rPr>
        <w:t>, *PK_Employee</w:t>
      </w:r>
      <w:r w:rsidR="00BE12CC">
        <w:t xml:space="preserve">) </w:t>
      </w:r>
    </w:p>
    <w:p w14:paraId="65CBEECE" w14:textId="5BA864A1" w:rsidR="00BE12CC" w:rsidRDefault="00960B44" w:rsidP="00BE12CC">
      <w:pPr>
        <w:ind w:left="-5" w:right="185"/>
      </w:pPr>
      <w:r>
        <w:rPr>
          <w:b/>
          <w:lang w:val="en-US"/>
        </w:rPr>
        <w:t>Fee</w:t>
      </w:r>
      <w:r w:rsidR="00BE12CC">
        <w:t xml:space="preserve"> (#</w:t>
      </w:r>
      <w:r>
        <w:rPr>
          <w:lang w:val="en-US"/>
        </w:rPr>
        <w:t>serial</w:t>
      </w:r>
      <w:r w:rsidR="00BE12CC">
        <w:t>,</w:t>
      </w:r>
      <w:r>
        <w:rPr>
          <w:lang w:val="en-US"/>
        </w:rPr>
        <w:t xml:space="preserve"> studentID, month, year, admissionFee, discount, tuitionFee, examFee, annualFund, fine, totalAmount, received, recievedDate, recievedBy, ledgerCode</w:t>
      </w:r>
      <w:r w:rsidR="00563BA8">
        <w:rPr>
          <w:lang w:val="en-US"/>
        </w:rPr>
        <w:t>, *PK_Fee</w:t>
      </w:r>
      <w:r w:rsidR="00BE12CC">
        <w:t xml:space="preserve">) </w:t>
      </w:r>
    </w:p>
    <w:p w14:paraId="5B955470" w14:textId="4AE670CA" w:rsidR="00BE12CC" w:rsidRDefault="00960B44" w:rsidP="00BE12CC">
      <w:pPr>
        <w:spacing w:after="152" w:line="268" w:lineRule="auto"/>
        <w:ind w:left="-5" w:right="9"/>
        <w:jc w:val="left"/>
      </w:pPr>
      <w:r>
        <w:rPr>
          <w:b/>
          <w:lang w:val="en-US"/>
        </w:rPr>
        <w:t>Ledger</w:t>
      </w:r>
      <w:r w:rsidR="00BE12CC">
        <w:t xml:space="preserve"> (</w:t>
      </w:r>
      <w:r>
        <w:rPr>
          <w:lang w:val="en-US"/>
        </w:rPr>
        <w:t>#ledgerCode, type, amount, reason, date, note</w:t>
      </w:r>
      <w:r w:rsidR="00563BA8">
        <w:rPr>
          <w:lang w:val="en-US"/>
        </w:rPr>
        <w:t>, *PK_Ledger</w:t>
      </w:r>
      <w:r w:rsidR="00BE12CC">
        <w:t xml:space="preserve">) </w:t>
      </w:r>
    </w:p>
    <w:p w14:paraId="04DE82F5" w14:textId="3899A452" w:rsidR="00563BA8" w:rsidRDefault="00563BA8" w:rsidP="00BE12CC">
      <w:pPr>
        <w:spacing w:after="152" w:line="268" w:lineRule="auto"/>
        <w:ind w:left="-5" w:right="9"/>
        <w:jc w:val="left"/>
      </w:pPr>
      <w:r>
        <w:rPr>
          <w:b/>
          <w:lang w:val="en-US"/>
        </w:rPr>
        <w:t>Payroll</w:t>
      </w:r>
      <w:r w:rsidR="00BE12CC">
        <w:t xml:space="preserve"> (</w:t>
      </w:r>
      <w:r>
        <w:rPr>
          <w:lang w:val="en-US"/>
        </w:rPr>
        <w:t xml:space="preserve">#payroll_ID, payroll_month, payroll_year, payroll_amount, payroll_bonuses, payroll_total_amount, payroll_recieved, payroll_date, payroll_emp, ledgerCode, *PK_payroll </w:t>
      </w:r>
      <w:r w:rsidR="00BE12CC">
        <w:t xml:space="preserve">) </w:t>
      </w:r>
    </w:p>
    <w:p w14:paraId="14E2A121" w14:textId="35EA3B73" w:rsidR="00563BA8" w:rsidRDefault="00563BA8" w:rsidP="00BE12CC">
      <w:pPr>
        <w:spacing w:after="152" w:line="268" w:lineRule="auto"/>
        <w:ind w:left="-5" w:right="9"/>
        <w:jc w:val="left"/>
        <w:rPr>
          <w:bCs/>
          <w:lang w:val="en-US"/>
        </w:rPr>
      </w:pPr>
      <w:r>
        <w:rPr>
          <w:b/>
          <w:lang w:val="en-US"/>
        </w:rPr>
        <w:t xml:space="preserve">Qualification </w:t>
      </w:r>
      <w:r>
        <w:rPr>
          <w:bCs/>
          <w:lang w:val="en-US"/>
        </w:rPr>
        <w:t>(#serial, id, degree, institute, year, type, *PK_Qualificatons)</w:t>
      </w:r>
    </w:p>
    <w:p w14:paraId="4C86EB2E" w14:textId="3B818742" w:rsidR="00563BA8" w:rsidRDefault="00563BA8" w:rsidP="00BE12CC">
      <w:pPr>
        <w:spacing w:after="152" w:line="268" w:lineRule="auto"/>
        <w:ind w:left="-5" w:right="9"/>
        <w:jc w:val="left"/>
        <w:rPr>
          <w:bCs/>
          <w:lang w:val="en-US"/>
        </w:rPr>
      </w:pPr>
      <w:r>
        <w:rPr>
          <w:b/>
          <w:lang w:val="en-US"/>
        </w:rPr>
        <w:t xml:space="preserve">Settings </w:t>
      </w:r>
      <w:r>
        <w:rPr>
          <w:bCs/>
          <w:lang w:val="en-US"/>
        </w:rPr>
        <w:t>(#id, examFee, fine, annualFund, admissionFee, address, phone, email, institute, moto, image, imageReport, currency, *PK_Settings)</w:t>
      </w:r>
    </w:p>
    <w:p w14:paraId="0AD53358" w14:textId="2A99F7B9" w:rsidR="00BE12CC" w:rsidRDefault="00563BA8" w:rsidP="00BE12CC">
      <w:pPr>
        <w:spacing w:after="152" w:line="268" w:lineRule="auto"/>
        <w:ind w:left="-5" w:right="9"/>
        <w:jc w:val="left"/>
      </w:pPr>
      <w:r>
        <w:rPr>
          <w:b/>
          <w:lang w:val="en-US"/>
        </w:rPr>
        <w:t xml:space="preserve">Student </w:t>
      </w:r>
      <w:r>
        <w:rPr>
          <w:bCs/>
          <w:lang w:val="en-US"/>
        </w:rPr>
        <w:t>(#studentID, serial, name, fatherName, registrationDate, contact, dob, gender, maritalStatus, NIC, email, address, image, batchCode, classCode, scholarship, *PK_Student)</w:t>
      </w:r>
      <w:r w:rsidR="00BE12CC">
        <w:t xml:space="preserve"> </w:t>
      </w:r>
    </w:p>
    <w:p w14:paraId="301F649A" w14:textId="77777777" w:rsidR="00BE12CC" w:rsidRDefault="00BE12CC" w:rsidP="00BE12CC">
      <w:pPr>
        <w:spacing w:after="191" w:line="259" w:lineRule="auto"/>
        <w:ind w:left="0" w:firstLine="0"/>
        <w:jc w:val="left"/>
      </w:pPr>
      <w:r>
        <w:t xml:space="preserve"> </w:t>
      </w:r>
    </w:p>
    <w:p w14:paraId="3F63332C" w14:textId="3C3663A0" w:rsidR="00BE12CC" w:rsidRDefault="00BE12CC" w:rsidP="00563BA8">
      <w:pPr>
        <w:spacing w:after="0" w:line="259" w:lineRule="auto"/>
        <w:ind w:left="0" w:right="179" w:firstLine="0"/>
      </w:pPr>
      <w:r w:rsidRPr="2A1CC5E7">
        <w:rPr>
          <w:b/>
          <w:bCs/>
        </w:rPr>
        <w:t xml:space="preserve">Конфигурирање на базата на податоци: </w:t>
      </w:r>
    </w:p>
    <w:tbl>
      <w:tblPr>
        <w:tblStyle w:val="TableGrid1"/>
        <w:tblW w:w="10498" w:type="dxa"/>
        <w:tblInd w:w="-725" w:type="dxa"/>
        <w:tblCellMar>
          <w:top w:w="48" w:type="dxa"/>
          <w:left w:w="29" w:type="dxa"/>
          <w:right w:w="115" w:type="dxa"/>
        </w:tblCellMar>
        <w:tblLook w:val="04A0" w:firstRow="1" w:lastRow="0" w:firstColumn="1" w:lastColumn="0" w:noHBand="0" w:noVBand="1"/>
      </w:tblPr>
      <w:tblGrid>
        <w:gridCol w:w="10498"/>
      </w:tblGrid>
      <w:tr w:rsidR="00BE12CC" w14:paraId="76064514" w14:textId="77777777" w:rsidTr="003A06FE">
        <w:trPr>
          <w:trHeight w:val="5352"/>
        </w:trPr>
        <w:tc>
          <w:tcPr>
            <w:tcW w:w="10498" w:type="dxa"/>
            <w:tcBorders>
              <w:top w:val="nil"/>
              <w:left w:val="nil"/>
              <w:bottom w:val="nil"/>
              <w:right w:val="nil"/>
            </w:tcBorders>
            <w:shd w:val="clear" w:color="auto" w:fill="292D3E"/>
          </w:tcPr>
          <w:p w14:paraId="63EC2719" w14:textId="77777777" w:rsidR="008F0003" w:rsidRDefault="008F0003" w:rsidP="008F0003">
            <w:pPr>
              <w:autoSpaceDE w:val="0"/>
              <w:autoSpaceDN w:val="0"/>
              <w:adjustRightInd w:val="0"/>
              <w:spacing w:after="0" w:line="240" w:lineRule="auto"/>
              <w:ind w:left="0" w:firstLine="0"/>
              <w:jc w:val="left"/>
              <w:rPr>
                <w:rFonts w:ascii="Cascadia Mono" w:eastAsiaTheme="minorHAnsi" w:hAnsi="Cascadia Mono" w:cs="Cascadia Mono"/>
                <w:kern w:val="0"/>
                <w:sz w:val="19"/>
                <w:szCs w:val="19"/>
                <w:lang w:eastAsia="en-US"/>
              </w:rPr>
            </w:pPr>
          </w:p>
          <w:p w14:paraId="75A4C4AB" w14:textId="77777777" w:rsidR="008F0003" w:rsidRDefault="008F0003" w:rsidP="008F0003">
            <w:pPr>
              <w:autoSpaceDE w:val="0"/>
              <w:autoSpaceDN w:val="0"/>
              <w:adjustRightInd w:val="0"/>
              <w:spacing w:after="0" w:line="240" w:lineRule="auto"/>
              <w:ind w:left="0" w:firstLine="0"/>
              <w:jc w:val="left"/>
              <w:rPr>
                <w:rFonts w:ascii="Cascadia Mono" w:eastAsiaTheme="minorHAnsi" w:hAnsi="Cascadia Mono" w:cs="Cascadia Mono"/>
                <w:kern w:val="0"/>
                <w:sz w:val="19"/>
                <w:szCs w:val="19"/>
                <w:lang w:eastAsia="en-US"/>
              </w:rPr>
            </w:pPr>
            <w:r>
              <w:rPr>
                <w:rFonts w:ascii="Cascadia Mono" w:eastAsiaTheme="minorHAnsi" w:hAnsi="Cascadia Mono" w:cs="Cascadia Mono"/>
                <w:color w:val="0000FF"/>
                <w:kern w:val="0"/>
                <w:sz w:val="19"/>
                <w:szCs w:val="19"/>
                <w:lang w:eastAsia="en-US"/>
              </w:rPr>
              <w:t>using</w:t>
            </w:r>
            <w:r>
              <w:rPr>
                <w:rFonts w:ascii="Cascadia Mono" w:eastAsiaTheme="minorHAnsi" w:hAnsi="Cascadia Mono" w:cs="Cascadia Mono"/>
                <w:kern w:val="0"/>
                <w:sz w:val="19"/>
                <w:szCs w:val="19"/>
                <w:lang w:eastAsia="en-US"/>
              </w:rPr>
              <w:t xml:space="preserve"> System.Data.SqlClient;</w:t>
            </w:r>
          </w:p>
          <w:p w14:paraId="4D19C51D" w14:textId="77777777" w:rsidR="008F0003" w:rsidRDefault="008F0003" w:rsidP="008F0003">
            <w:pPr>
              <w:autoSpaceDE w:val="0"/>
              <w:autoSpaceDN w:val="0"/>
              <w:adjustRightInd w:val="0"/>
              <w:spacing w:after="0" w:line="240" w:lineRule="auto"/>
              <w:ind w:left="0" w:firstLine="0"/>
              <w:jc w:val="left"/>
              <w:rPr>
                <w:rFonts w:ascii="Cascadia Mono" w:eastAsiaTheme="minorHAnsi" w:hAnsi="Cascadia Mono" w:cs="Cascadia Mono"/>
                <w:kern w:val="0"/>
                <w:sz w:val="19"/>
                <w:szCs w:val="19"/>
                <w:lang w:eastAsia="en-US"/>
              </w:rPr>
            </w:pPr>
            <w:r>
              <w:rPr>
                <w:rFonts w:ascii="Cascadia Mono" w:eastAsiaTheme="minorHAnsi" w:hAnsi="Cascadia Mono" w:cs="Cascadia Mono"/>
                <w:color w:val="0000FF"/>
                <w:kern w:val="0"/>
                <w:sz w:val="19"/>
                <w:szCs w:val="19"/>
                <w:lang w:eastAsia="en-US"/>
              </w:rPr>
              <w:t>namespace</w:t>
            </w:r>
            <w:r>
              <w:rPr>
                <w:rFonts w:ascii="Cascadia Mono" w:eastAsiaTheme="minorHAnsi" w:hAnsi="Cascadia Mono" w:cs="Cascadia Mono"/>
                <w:kern w:val="0"/>
                <w:sz w:val="19"/>
                <w:szCs w:val="19"/>
                <w:lang w:eastAsia="en-US"/>
              </w:rPr>
              <w:t xml:space="preserve"> College.App_Code</w:t>
            </w:r>
          </w:p>
          <w:p w14:paraId="70ABC013" w14:textId="77777777" w:rsidR="008F0003" w:rsidRDefault="008F0003" w:rsidP="008F0003">
            <w:pPr>
              <w:autoSpaceDE w:val="0"/>
              <w:autoSpaceDN w:val="0"/>
              <w:adjustRightInd w:val="0"/>
              <w:spacing w:after="0" w:line="240" w:lineRule="auto"/>
              <w:ind w:left="0" w:firstLine="0"/>
              <w:jc w:val="left"/>
              <w:rPr>
                <w:rFonts w:ascii="Cascadia Mono" w:eastAsiaTheme="minorHAnsi" w:hAnsi="Cascadia Mono" w:cs="Cascadia Mono"/>
                <w:kern w:val="0"/>
                <w:sz w:val="19"/>
                <w:szCs w:val="19"/>
                <w:lang w:eastAsia="en-US"/>
              </w:rPr>
            </w:pPr>
            <w:r>
              <w:rPr>
                <w:rFonts w:ascii="Cascadia Mono" w:eastAsiaTheme="minorHAnsi" w:hAnsi="Cascadia Mono" w:cs="Cascadia Mono"/>
                <w:kern w:val="0"/>
                <w:sz w:val="19"/>
                <w:szCs w:val="19"/>
                <w:lang w:eastAsia="en-US"/>
              </w:rPr>
              <w:t>{</w:t>
            </w:r>
          </w:p>
          <w:p w14:paraId="07F4913E" w14:textId="77777777" w:rsidR="008F0003" w:rsidRDefault="008F0003" w:rsidP="008F0003">
            <w:pPr>
              <w:autoSpaceDE w:val="0"/>
              <w:autoSpaceDN w:val="0"/>
              <w:adjustRightInd w:val="0"/>
              <w:spacing w:after="0" w:line="240" w:lineRule="auto"/>
              <w:ind w:left="0" w:firstLine="0"/>
              <w:jc w:val="left"/>
              <w:rPr>
                <w:rFonts w:ascii="Cascadia Mono" w:eastAsiaTheme="minorHAnsi" w:hAnsi="Cascadia Mono" w:cs="Cascadia Mono"/>
                <w:kern w:val="0"/>
                <w:sz w:val="19"/>
                <w:szCs w:val="19"/>
                <w:lang w:eastAsia="en-US"/>
              </w:rPr>
            </w:pPr>
            <w:r>
              <w:rPr>
                <w:rFonts w:ascii="Cascadia Mono" w:eastAsiaTheme="minorHAnsi" w:hAnsi="Cascadia Mono" w:cs="Cascadia Mono"/>
                <w:kern w:val="0"/>
                <w:sz w:val="19"/>
                <w:szCs w:val="19"/>
                <w:lang w:eastAsia="en-US"/>
              </w:rPr>
              <w:t xml:space="preserve">    </w:t>
            </w:r>
            <w:r>
              <w:rPr>
                <w:rFonts w:ascii="Cascadia Mono" w:eastAsiaTheme="minorHAnsi" w:hAnsi="Cascadia Mono" w:cs="Cascadia Mono"/>
                <w:color w:val="0000FF"/>
                <w:kern w:val="0"/>
                <w:sz w:val="19"/>
                <w:szCs w:val="19"/>
                <w:lang w:eastAsia="en-US"/>
              </w:rPr>
              <w:t>class</w:t>
            </w:r>
            <w:r>
              <w:rPr>
                <w:rFonts w:ascii="Cascadia Mono" w:eastAsiaTheme="minorHAnsi" w:hAnsi="Cascadia Mono" w:cs="Cascadia Mono"/>
                <w:kern w:val="0"/>
                <w:sz w:val="19"/>
                <w:szCs w:val="19"/>
                <w:lang w:eastAsia="en-US"/>
              </w:rPr>
              <w:t xml:space="preserve"> </w:t>
            </w:r>
            <w:r>
              <w:rPr>
                <w:rFonts w:ascii="Cascadia Mono" w:eastAsiaTheme="minorHAnsi" w:hAnsi="Cascadia Mono" w:cs="Cascadia Mono"/>
                <w:color w:val="2B91AF"/>
                <w:kern w:val="0"/>
                <w:sz w:val="19"/>
                <w:szCs w:val="19"/>
                <w:lang w:eastAsia="en-US"/>
              </w:rPr>
              <w:t>DBConnection</w:t>
            </w:r>
          </w:p>
          <w:p w14:paraId="4C74A036" w14:textId="77777777" w:rsidR="008F0003" w:rsidRDefault="008F0003" w:rsidP="008F0003">
            <w:pPr>
              <w:autoSpaceDE w:val="0"/>
              <w:autoSpaceDN w:val="0"/>
              <w:adjustRightInd w:val="0"/>
              <w:spacing w:after="0" w:line="240" w:lineRule="auto"/>
              <w:ind w:left="0" w:firstLine="0"/>
              <w:jc w:val="left"/>
              <w:rPr>
                <w:rFonts w:ascii="Cascadia Mono" w:eastAsiaTheme="minorHAnsi" w:hAnsi="Cascadia Mono" w:cs="Cascadia Mono"/>
                <w:kern w:val="0"/>
                <w:sz w:val="19"/>
                <w:szCs w:val="19"/>
                <w:lang w:eastAsia="en-US"/>
              </w:rPr>
            </w:pPr>
            <w:r>
              <w:rPr>
                <w:rFonts w:ascii="Cascadia Mono" w:eastAsiaTheme="minorHAnsi" w:hAnsi="Cascadia Mono" w:cs="Cascadia Mono"/>
                <w:kern w:val="0"/>
                <w:sz w:val="19"/>
                <w:szCs w:val="19"/>
                <w:lang w:eastAsia="en-US"/>
              </w:rPr>
              <w:t xml:space="preserve">    {</w:t>
            </w:r>
          </w:p>
          <w:p w14:paraId="3133034C" w14:textId="77777777" w:rsidR="008F0003" w:rsidRDefault="008F0003" w:rsidP="008F0003">
            <w:pPr>
              <w:autoSpaceDE w:val="0"/>
              <w:autoSpaceDN w:val="0"/>
              <w:adjustRightInd w:val="0"/>
              <w:spacing w:after="0" w:line="240" w:lineRule="auto"/>
              <w:ind w:left="0" w:firstLine="0"/>
              <w:jc w:val="left"/>
              <w:rPr>
                <w:rFonts w:ascii="Cascadia Mono" w:eastAsiaTheme="minorHAnsi" w:hAnsi="Cascadia Mono" w:cs="Cascadia Mono"/>
                <w:kern w:val="0"/>
                <w:sz w:val="19"/>
                <w:szCs w:val="19"/>
                <w:lang w:eastAsia="en-US"/>
              </w:rPr>
            </w:pPr>
            <w:r>
              <w:rPr>
                <w:rFonts w:ascii="Cascadia Mono" w:eastAsiaTheme="minorHAnsi" w:hAnsi="Cascadia Mono" w:cs="Cascadia Mono"/>
                <w:kern w:val="0"/>
                <w:sz w:val="19"/>
                <w:szCs w:val="19"/>
                <w:lang w:eastAsia="en-US"/>
              </w:rPr>
              <w:t xml:space="preserve">        SqlConnection connection;</w:t>
            </w:r>
          </w:p>
          <w:p w14:paraId="0D123F9F" w14:textId="77777777" w:rsidR="008F0003" w:rsidRDefault="008F0003" w:rsidP="008F0003">
            <w:pPr>
              <w:autoSpaceDE w:val="0"/>
              <w:autoSpaceDN w:val="0"/>
              <w:adjustRightInd w:val="0"/>
              <w:spacing w:after="0" w:line="240" w:lineRule="auto"/>
              <w:ind w:left="0" w:firstLine="0"/>
              <w:jc w:val="left"/>
              <w:rPr>
                <w:rFonts w:ascii="Cascadia Mono" w:eastAsiaTheme="minorHAnsi" w:hAnsi="Cascadia Mono" w:cs="Cascadia Mono"/>
                <w:kern w:val="0"/>
                <w:sz w:val="19"/>
                <w:szCs w:val="19"/>
                <w:lang w:eastAsia="en-US"/>
              </w:rPr>
            </w:pPr>
            <w:r>
              <w:rPr>
                <w:rFonts w:ascii="Cascadia Mono" w:eastAsiaTheme="minorHAnsi" w:hAnsi="Cascadia Mono" w:cs="Cascadia Mono"/>
                <w:kern w:val="0"/>
                <w:sz w:val="19"/>
                <w:szCs w:val="19"/>
                <w:lang w:eastAsia="en-US"/>
              </w:rPr>
              <w:t xml:space="preserve">        </w:t>
            </w:r>
            <w:r>
              <w:rPr>
                <w:rFonts w:ascii="Cascadia Mono" w:eastAsiaTheme="minorHAnsi" w:hAnsi="Cascadia Mono" w:cs="Cascadia Mono"/>
                <w:color w:val="0000FF"/>
                <w:kern w:val="0"/>
                <w:sz w:val="19"/>
                <w:szCs w:val="19"/>
                <w:lang w:eastAsia="en-US"/>
              </w:rPr>
              <w:t>public</w:t>
            </w:r>
            <w:r>
              <w:rPr>
                <w:rFonts w:ascii="Cascadia Mono" w:eastAsiaTheme="minorHAnsi" w:hAnsi="Cascadia Mono" w:cs="Cascadia Mono"/>
                <w:kern w:val="0"/>
                <w:sz w:val="19"/>
                <w:szCs w:val="19"/>
                <w:lang w:eastAsia="en-US"/>
              </w:rPr>
              <w:t xml:space="preserve"> </w:t>
            </w:r>
            <w:r>
              <w:rPr>
                <w:rFonts w:ascii="Cascadia Mono" w:eastAsiaTheme="minorHAnsi" w:hAnsi="Cascadia Mono" w:cs="Cascadia Mono"/>
                <w:color w:val="2B91AF"/>
                <w:kern w:val="0"/>
                <w:sz w:val="19"/>
                <w:szCs w:val="19"/>
                <w:lang w:eastAsia="en-US"/>
              </w:rPr>
              <w:t>DBConnection</w:t>
            </w:r>
            <w:r>
              <w:rPr>
                <w:rFonts w:ascii="Cascadia Mono" w:eastAsiaTheme="minorHAnsi" w:hAnsi="Cascadia Mono" w:cs="Cascadia Mono"/>
                <w:kern w:val="0"/>
                <w:sz w:val="19"/>
                <w:szCs w:val="19"/>
                <w:lang w:eastAsia="en-US"/>
              </w:rPr>
              <w:t>()</w:t>
            </w:r>
          </w:p>
          <w:p w14:paraId="101F7568" w14:textId="77777777" w:rsidR="008F0003" w:rsidRDefault="008F0003" w:rsidP="008F0003">
            <w:pPr>
              <w:autoSpaceDE w:val="0"/>
              <w:autoSpaceDN w:val="0"/>
              <w:adjustRightInd w:val="0"/>
              <w:spacing w:after="0" w:line="240" w:lineRule="auto"/>
              <w:ind w:left="0" w:firstLine="0"/>
              <w:jc w:val="left"/>
              <w:rPr>
                <w:rFonts w:ascii="Cascadia Mono" w:eastAsiaTheme="minorHAnsi" w:hAnsi="Cascadia Mono" w:cs="Cascadia Mono"/>
                <w:kern w:val="0"/>
                <w:sz w:val="19"/>
                <w:szCs w:val="19"/>
                <w:lang w:eastAsia="en-US"/>
              </w:rPr>
            </w:pPr>
            <w:r>
              <w:rPr>
                <w:rFonts w:ascii="Cascadia Mono" w:eastAsiaTheme="minorHAnsi" w:hAnsi="Cascadia Mono" w:cs="Cascadia Mono"/>
                <w:kern w:val="0"/>
                <w:sz w:val="19"/>
                <w:szCs w:val="19"/>
                <w:lang w:eastAsia="en-US"/>
              </w:rPr>
              <w:t xml:space="preserve">        {</w:t>
            </w:r>
          </w:p>
          <w:p w14:paraId="21E7C491" w14:textId="77777777" w:rsidR="008F0003" w:rsidRDefault="008F0003" w:rsidP="008F0003">
            <w:pPr>
              <w:autoSpaceDE w:val="0"/>
              <w:autoSpaceDN w:val="0"/>
              <w:adjustRightInd w:val="0"/>
              <w:spacing w:after="0" w:line="240" w:lineRule="auto"/>
              <w:ind w:left="0" w:firstLine="0"/>
              <w:jc w:val="left"/>
              <w:rPr>
                <w:rFonts w:ascii="Cascadia Mono" w:eastAsiaTheme="minorHAnsi" w:hAnsi="Cascadia Mono" w:cs="Cascadia Mono"/>
                <w:kern w:val="0"/>
                <w:sz w:val="19"/>
                <w:szCs w:val="19"/>
                <w:lang w:eastAsia="en-US"/>
              </w:rPr>
            </w:pPr>
            <w:r>
              <w:rPr>
                <w:rFonts w:ascii="Cascadia Mono" w:eastAsiaTheme="minorHAnsi" w:hAnsi="Cascadia Mono" w:cs="Cascadia Mono"/>
                <w:kern w:val="0"/>
                <w:sz w:val="19"/>
                <w:szCs w:val="19"/>
                <w:lang w:eastAsia="en-US"/>
              </w:rPr>
              <w:t xml:space="preserve">            connection = </w:t>
            </w:r>
            <w:r>
              <w:rPr>
                <w:rFonts w:ascii="Cascadia Mono" w:eastAsiaTheme="minorHAnsi" w:hAnsi="Cascadia Mono" w:cs="Cascadia Mono"/>
                <w:color w:val="0000FF"/>
                <w:kern w:val="0"/>
                <w:sz w:val="19"/>
                <w:szCs w:val="19"/>
                <w:lang w:eastAsia="en-US"/>
              </w:rPr>
              <w:t>new</w:t>
            </w:r>
            <w:r>
              <w:rPr>
                <w:rFonts w:ascii="Cascadia Mono" w:eastAsiaTheme="minorHAnsi" w:hAnsi="Cascadia Mono" w:cs="Cascadia Mono"/>
                <w:kern w:val="0"/>
                <w:sz w:val="19"/>
                <w:szCs w:val="19"/>
                <w:lang w:eastAsia="en-US"/>
              </w:rPr>
              <w:t xml:space="preserve"> SqlConnection(</w:t>
            </w:r>
            <w:r>
              <w:rPr>
                <w:rFonts w:ascii="Cascadia Mono" w:eastAsiaTheme="minorHAnsi" w:hAnsi="Cascadia Mono" w:cs="Cascadia Mono"/>
                <w:color w:val="800000"/>
                <w:kern w:val="0"/>
                <w:sz w:val="19"/>
                <w:szCs w:val="19"/>
                <w:lang w:eastAsia="en-US"/>
              </w:rPr>
              <w:t>@"data source=(local)\SQLEXPRESS;database=D:\PROJJECTS\COLLEGE\COLLEGE\COLLEGE\APP_DATA\COLLEGE.MDF; integrated security = SSPI"</w:t>
            </w:r>
            <w:r>
              <w:rPr>
                <w:rFonts w:ascii="Cascadia Mono" w:eastAsiaTheme="minorHAnsi" w:hAnsi="Cascadia Mono" w:cs="Cascadia Mono"/>
                <w:kern w:val="0"/>
                <w:sz w:val="19"/>
                <w:szCs w:val="19"/>
                <w:lang w:eastAsia="en-US"/>
              </w:rPr>
              <w:t>);</w:t>
            </w:r>
          </w:p>
          <w:p w14:paraId="536CA17A" w14:textId="77777777" w:rsidR="008F0003" w:rsidRDefault="008F0003" w:rsidP="008F0003">
            <w:pPr>
              <w:autoSpaceDE w:val="0"/>
              <w:autoSpaceDN w:val="0"/>
              <w:adjustRightInd w:val="0"/>
              <w:spacing w:after="0" w:line="240" w:lineRule="auto"/>
              <w:ind w:left="0" w:firstLine="0"/>
              <w:jc w:val="left"/>
              <w:rPr>
                <w:rFonts w:ascii="Cascadia Mono" w:eastAsiaTheme="minorHAnsi" w:hAnsi="Cascadia Mono" w:cs="Cascadia Mono"/>
                <w:kern w:val="0"/>
                <w:sz w:val="19"/>
                <w:szCs w:val="19"/>
                <w:lang w:eastAsia="en-US"/>
              </w:rPr>
            </w:pPr>
            <w:r>
              <w:rPr>
                <w:rFonts w:ascii="Cascadia Mono" w:eastAsiaTheme="minorHAnsi" w:hAnsi="Cascadia Mono" w:cs="Cascadia Mono"/>
                <w:kern w:val="0"/>
                <w:sz w:val="19"/>
                <w:szCs w:val="19"/>
                <w:lang w:eastAsia="en-US"/>
              </w:rPr>
              <w:t xml:space="preserve">        }</w:t>
            </w:r>
          </w:p>
          <w:p w14:paraId="097BA502" w14:textId="77777777" w:rsidR="008F0003" w:rsidRDefault="008F0003" w:rsidP="008F0003">
            <w:pPr>
              <w:autoSpaceDE w:val="0"/>
              <w:autoSpaceDN w:val="0"/>
              <w:adjustRightInd w:val="0"/>
              <w:spacing w:after="0" w:line="240" w:lineRule="auto"/>
              <w:ind w:left="0" w:firstLine="0"/>
              <w:jc w:val="left"/>
              <w:rPr>
                <w:rFonts w:ascii="Cascadia Mono" w:eastAsiaTheme="minorHAnsi" w:hAnsi="Cascadia Mono" w:cs="Cascadia Mono"/>
                <w:kern w:val="0"/>
                <w:sz w:val="19"/>
                <w:szCs w:val="19"/>
                <w:lang w:eastAsia="en-US"/>
              </w:rPr>
            </w:pPr>
            <w:r>
              <w:rPr>
                <w:rFonts w:ascii="Cascadia Mono" w:eastAsiaTheme="minorHAnsi" w:hAnsi="Cascadia Mono" w:cs="Cascadia Mono"/>
                <w:kern w:val="0"/>
                <w:sz w:val="19"/>
                <w:szCs w:val="19"/>
                <w:lang w:eastAsia="en-US"/>
              </w:rPr>
              <w:t xml:space="preserve">        </w:t>
            </w:r>
            <w:r>
              <w:rPr>
                <w:rFonts w:ascii="Cascadia Mono" w:eastAsiaTheme="minorHAnsi" w:hAnsi="Cascadia Mono" w:cs="Cascadia Mono"/>
                <w:color w:val="0000FF"/>
                <w:kern w:val="0"/>
                <w:sz w:val="19"/>
                <w:szCs w:val="19"/>
                <w:lang w:eastAsia="en-US"/>
              </w:rPr>
              <w:t>public</w:t>
            </w:r>
            <w:r>
              <w:rPr>
                <w:rFonts w:ascii="Cascadia Mono" w:eastAsiaTheme="minorHAnsi" w:hAnsi="Cascadia Mono" w:cs="Cascadia Mono"/>
                <w:kern w:val="0"/>
                <w:sz w:val="19"/>
                <w:szCs w:val="19"/>
                <w:lang w:eastAsia="en-US"/>
              </w:rPr>
              <w:t xml:space="preserve"> SqlConnection connect()</w:t>
            </w:r>
          </w:p>
          <w:p w14:paraId="6775EF7A" w14:textId="77777777" w:rsidR="008F0003" w:rsidRDefault="008F0003" w:rsidP="008F0003">
            <w:pPr>
              <w:autoSpaceDE w:val="0"/>
              <w:autoSpaceDN w:val="0"/>
              <w:adjustRightInd w:val="0"/>
              <w:spacing w:after="0" w:line="240" w:lineRule="auto"/>
              <w:ind w:left="0" w:firstLine="0"/>
              <w:jc w:val="left"/>
              <w:rPr>
                <w:rFonts w:ascii="Cascadia Mono" w:eastAsiaTheme="minorHAnsi" w:hAnsi="Cascadia Mono" w:cs="Cascadia Mono"/>
                <w:kern w:val="0"/>
                <w:sz w:val="19"/>
                <w:szCs w:val="19"/>
                <w:lang w:eastAsia="en-US"/>
              </w:rPr>
            </w:pPr>
            <w:r>
              <w:rPr>
                <w:rFonts w:ascii="Cascadia Mono" w:eastAsiaTheme="minorHAnsi" w:hAnsi="Cascadia Mono" w:cs="Cascadia Mono"/>
                <w:kern w:val="0"/>
                <w:sz w:val="19"/>
                <w:szCs w:val="19"/>
                <w:lang w:eastAsia="en-US"/>
              </w:rPr>
              <w:t xml:space="preserve">        {</w:t>
            </w:r>
          </w:p>
          <w:p w14:paraId="32710C8A" w14:textId="77777777" w:rsidR="008F0003" w:rsidRDefault="008F0003" w:rsidP="008F0003">
            <w:pPr>
              <w:autoSpaceDE w:val="0"/>
              <w:autoSpaceDN w:val="0"/>
              <w:adjustRightInd w:val="0"/>
              <w:spacing w:after="0" w:line="240" w:lineRule="auto"/>
              <w:ind w:left="0" w:firstLine="0"/>
              <w:jc w:val="left"/>
              <w:rPr>
                <w:rFonts w:ascii="Cascadia Mono" w:eastAsiaTheme="minorHAnsi" w:hAnsi="Cascadia Mono" w:cs="Cascadia Mono"/>
                <w:kern w:val="0"/>
                <w:sz w:val="19"/>
                <w:szCs w:val="19"/>
                <w:lang w:eastAsia="en-US"/>
              </w:rPr>
            </w:pPr>
            <w:r>
              <w:rPr>
                <w:rFonts w:ascii="Cascadia Mono" w:eastAsiaTheme="minorHAnsi" w:hAnsi="Cascadia Mono" w:cs="Cascadia Mono"/>
                <w:kern w:val="0"/>
                <w:sz w:val="19"/>
                <w:szCs w:val="19"/>
                <w:lang w:eastAsia="en-US"/>
              </w:rPr>
              <w:t xml:space="preserve">            connection.Open();</w:t>
            </w:r>
          </w:p>
          <w:p w14:paraId="35FACF38" w14:textId="77777777" w:rsidR="008F0003" w:rsidRDefault="008F0003" w:rsidP="008F0003">
            <w:pPr>
              <w:autoSpaceDE w:val="0"/>
              <w:autoSpaceDN w:val="0"/>
              <w:adjustRightInd w:val="0"/>
              <w:spacing w:after="0" w:line="240" w:lineRule="auto"/>
              <w:ind w:left="0" w:firstLine="0"/>
              <w:jc w:val="left"/>
              <w:rPr>
                <w:rFonts w:ascii="Cascadia Mono" w:eastAsiaTheme="minorHAnsi" w:hAnsi="Cascadia Mono" w:cs="Cascadia Mono"/>
                <w:kern w:val="0"/>
                <w:sz w:val="19"/>
                <w:szCs w:val="19"/>
                <w:lang w:eastAsia="en-US"/>
              </w:rPr>
            </w:pPr>
          </w:p>
          <w:p w14:paraId="71EC5CF3" w14:textId="77777777" w:rsidR="008F0003" w:rsidRDefault="008F0003" w:rsidP="008F0003">
            <w:pPr>
              <w:autoSpaceDE w:val="0"/>
              <w:autoSpaceDN w:val="0"/>
              <w:adjustRightInd w:val="0"/>
              <w:spacing w:after="0" w:line="240" w:lineRule="auto"/>
              <w:ind w:left="0" w:firstLine="0"/>
              <w:jc w:val="left"/>
              <w:rPr>
                <w:rFonts w:ascii="Cascadia Mono" w:eastAsiaTheme="minorHAnsi" w:hAnsi="Cascadia Mono" w:cs="Cascadia Mono"/>
                <w:kern w:val="0"/>
                <w:sz w:val="19"/>
                <w:szCs w:val="19"/>
                <w:lang w:eastAsia="en-US"/>
              </w:rPr>
            </w:pPr>
            <w:r>
              <w:rPr>
                <w:rFonts w:ascii="Cascadia Mono" w:eastAsiaTheme="minorHAnsi" w:hAnsi="Cascadia Mono" w:cs="Cascadia Mono"/>
                <w:kern w:val="0"/>
                <w:sz w:val="19"/>
                <w:szCs w:val="19"/>
                <w:lang w:eastAsia="en-US"/>
              </w:rPr>
              <w:t xml:space="preserve">            </w:t>
            </w:r>
            <w:r>
              <w:rPr>
                <w:rFonts w:ascii="Cascadia Mono" w:eastAsiaTheme="minorHAnsi" w:hAnsi="Cascadia Mono" w:cs="Cascadia Mono"/>
                <w:color w:val="0000FF"/>
                <w:kern w:val="0"/>
                <w:sz w:val="19"/>
                <w:szCs w:val="19"/>
                <w:lang w:eastAsia="en-US"/>
              </w:rPr>
              <w:t>return</w:t>
            </w:r>
            <w:r>
              <w:rPr>
                <w:rFonts w:ascii="Cascadia Mono" w:eastAsiaTheme="minorHAnsi" w:hAnsi="Cascadia Mono" w:cs="Cascadia Mono"/>
                <w:kern w:val="0"/>
                <w:sz w:val="19"/>
                <w:szCs w:val="19"/>
                <w:lang w:eastAsia="en-US"/>
              </w:rPr>
              <w:t xml:space="preserve"> connection;</w:t>
            </w:r>
          </w:p>
          <w:p w14:paraId="13B6CCAB" w14:textId="77777777" w:rsidR="008F0003" w:rsidRDefault="008F0003" w:rsidP="008F0003">
            <w:pPr>
              <w:autoSpaceDE w:val="0"/>
              <w:autoSpaceDN w:val="0"/>
              <w:adjustRightInd w:val="0"/>
              <w:spacing w:after="0" w:line="240" w:lineRule="auto"/>
              <w:ind w:left="0" w:firstLine="0"/>
              <w:jc w:val="left"/>
              <w:rPr>
                <w:rFonts w:ascii="Cascadia Mono" w:eastAsiaTheme="minorHAnsi" w:hAnsi="Cascadia Mono" w:cs="Cascadia Mono"/>
                <w:kern w:val="0"/>
                <w:sz w:val="19"/>
                <w:szCs w:val="19"/>
                <w:lang w:eastAsia="en-US"/>
              </w:rPr>
            </w:pPr>
            <w:r>
              <w:rPr>
                <w:rFonts w:ascii="Cascadia Mono" w:eastAsiaTheme="minorHAnsi" w:hAnsi="Cascadia Mono" w:cs="Cascadia Mono"/>
                <w:kern w:val="0"/>
                <w:sz w:val="19"/>
                <w:szCs w:val="19"/>
                <w:lang w:eastAsia="en-US"/>
              </w:rPr>
              <w:t xml:space="preserve">        }</w:t>
            </w:r>
          </w:p>
          <w:p w14:paraId="66D66F4C" w14:textId="77777777" w:rsidR="008F0003" w:rsidRDefault="008F0003" w:rsidP="008F0003">
            <w:pPr>
              <w:autoSpaceDE w:val="0"/>
              <w:autoSpaceDN w:val="0"/>
              <w:adjustRightInd w:val="0"/>
              <w:spacing w:after="0" w:line="240" w:lineRule="auto"/>
              <w:ind w:left="0" w:firstLine="0"/>
              <w:jc w:val="left"/>
              <w:rPr>
                <w:rFonts w:ascii="Cascadia Mono" w:eastAsiaTheme="minorHAnsi" w:hAnsi="Cascadia Mono" w:cs="Cascadia Mono"/>
                <w:kern w:val="0"/>
                <w:sz w:val="19"/>
                <w:szCs w:val="19"/>
                <w:lang w:eastAsia="en-US"/>
              </w:rPr>
            </w:pPr>
            <w:r>
              <w:rPr>
                <w:rFonts w:ascii="Cascadia Mono" w:eastAsiaTheme="minorHAnsi" w:hAnsi="Cascadia Mono" w:cs="Cascadia Mono"/>
                <w:kern w:val="0"/>
                <w:sz w:val="19"/>
                <w:szCs w:val="19"/>
                <w:lang w:eastAsia="en-US"/>
              </w:rPr>
              <w:t xml:space="preserve">        </w:t>
            </w:r>
            <w:r>
              <w:rPr>
                <w:rFonts w:ascii="Cascadia Mono" w:eastAsiaTheme="minorHAnsi" w:hAnsi="Cascadia Mono" w:cs="Cascadia Mono"/>
                <w:color w:val="0000FF"/>
                <w:kern w:val="0"/>
                <w:sz w:val="19"/>
                <w:szCs w:val="19"/>
                <w:lang w:eastAsia="en-US"/>
              </w:rPr>
              <w:t>public</w:t>
            </w:r>
            <w:r>
              <w:rPr>
                <w:rFonts w:ascii="Cascadia Mono" w:eastAsiaTheme="minorHAnsi" w:hAnsi="Cascadia Mono" w:cs="Cascadia Mono"/>
                <w:kern w:val="0"/>
                <w:sz w:val="19"/>
                <w:szCs w:val="19"/>
                <w:lang w:eastAsia="en-US"/>
              </w:rPr>
              <w:t xml:space="preserve"> </w:t>
            </w:r>
            <w:r>
              <w:rPr>
                <w:rFonts w:ascii="Cascadia Mono" w:eastAsiaTheme="minorHAnsi" w:hAnsi="Cascadia Mono" w:cs="Cascadia Mono"/>
                <w:color w:val="0000FF"/>
                <w:kern w:val="0"/>
                <w:sz w:val="19"/>
                <w:szCs w:val="19"/>
                <w:lang w:eastAsia="en-US"/>
              </w:rPr>
              <w:t>void</w:t>
            </w:r>
            <w:r>
              <w:rPr>
                <w:rFonts w:ascii="Cascadia Mono" w:eastAsiaTheme="minorHAnsi" w:hAnsi="Cascadia Mono" w:cs="Cascadia Mono"/>
                <w:kern w:val="0"/>
                <w:sz w:val="19"/>
                <w:szCs w:val="19"/>
                <w:lang w:eastAsia="en-US"/>
              </w:rPr>
              <w:t xml:space="preserve"> disconnect()</w:t>
            </w:r>
          </w:p>
          <w:p w14:paraId="4B7892C5" w14:textId="77777777" w:rsidR="008F0003" w:rsidRDefault="008F0003" w:rsidP="008F0003">
            <w:pPr>
              <w:autoSpaceDE w:val="0"/>
              <w:autoSpaceDN w:val="0"/>
              <w:adjustRightInd w:val="0"/>
              <w:spacing w:after="0" w:line="240" w:lineRule="auto"/>
              <w:ind w:left="0" w:firstLine="0"/>
              <w:jc w:val="left"/>
              <w:rPr>
                <w:rFonts w:ascii="Cascadia Mono" w:eastAsiaTheme="minorHAnsi" w:hAnsi="Cascadia Mono" w:cs="Cascadia Mono"/>
                <w:kern w:val="0"/>
                <w:sz w:val="19"/>
                <w:szCs w:val="19"/>
                <w:lang w:eastAsia="en-US"/>
              </w:rPr>
            </w:pPr>
            <w:r>
              <w:rPr>
                <w:rFonts w:ascii="Cascadia Mono" w:eastAsiaTheme="minorHAnsi" w:hAnsi="Cascadia Mono" w:cs="Cascadia Mono"/>
                <w:kern w:val="0"/>
                <w:sz w:val="19"/>
                <w:szCs w:val="19"/>
                <w:lang w:eastAsia="en-US"/>
              </w:rPr>
              <w:t xml:space="preserve">        {</w:t>
            </w:r>
          </w:p>
          <w:p w14:paraId="6BA37970" w14:textId="77777777" w:rsidR="008F0003" w:rsidRDefault="008F0003" w:rsidP="008F0003">
            <w:pPr>
              <w:autoSpaceDE w:val="0"/>
              <w:autoSpaceDN w:val="0"/>
              <w:adjustRightInd w:val="0"/>
              <w:spacing w:after="0" w:line="240" w:lineRule="auto"/>
              <w:ind w:left="0" w:firstLine="0"/>
              <w:jc w:val="left"/>
              <w:rPr>
                <w:rFonts w:ascii="Cascadia Mono" w:eastAsiaTheme="minorHAnsi" w:hAnsi="Cascadia Mono" w:cs="Cascadia Mono"/>
                <w:kern w:val="0"/>
                <w:sz w:val="19"/>
                <w:szCs w:val="19"/>
                <w:lang w:eastAsia="en-US"/>
              </w:rPr>
            </w:pPr>
            <w:r>
              <w:rPr>
                <w:rFonts w:ascii="Cascadia Mono" w:eastAsiaTheme="minorHAnsi" w:hAnsi="Cascadia Mono" w:cs="Cascadia Mono"/>
                <w:kern w:val="0"/>
                <w:sz w:val="19"/>
                <w:szCs w:val="19"/>
                <w:lang w:eastAsia="en-US"/>
              </w:rPr>
              <w:t xml:space="preserve">            connection.Close();</w:t>
            </w:r>
          </w:p>
          <w:p w14:paraId="7976B0C6" w14:textId="77777777" w:rsidR="008F0003" w:rsidRDefault="008F0003" w:rsidP="008F0003">
            <w:pPr>
              <w:autoSpaceDE w:val="0"/>
              <w:autoSpaceDN w:val="0"/>
              <w:adjustRightInd w:val="0"/>
              <w:spacing w:after="0" w:line="240" w:lineRule="auto"/>
              <w:ind w:left="0" w:firstLine="0"/>
              <w:jc w:val="left"/>
              <w:rPr>
                <w:rFonts w:ascii="Cascadia Mono" w:eastAsiaTheme="minorHAnsi" w:hAnsi="Cascadia Mono" w:cs="Cascadia Mono"/>
                <w:kern w:val="0"/>
                <w:sz w:val="19"/>
                <w:szCs w:val="19"/>
                <w:lang w:eastAsia="en-US"/>
              </w:rPr>
            </w:pPr>
            <w:r>
              <w:rPr>
                <w:rFonts w:ascii="Cascadia Mono" w:eastAsiaTheme="minorHAnsi" w:hAnsi="Cascadia Mono" w:cs="Cascadia Mono"/>
                <w:kern w:val="0"/>
                <w:sz w:val="19"/>
                <w:szCs w:val="19"/>
                <w:lang w:eastAsia="en-US"/>
              </w:rPr>
              <w:t xml:space="preserve">        }</w:t>
            </w:r>
          </w:p>
          <w:p w14:paraId="59689C21" w14:textId="77777777" w:rsidR="008F0003" w:rsidRDefault="008F0003" w:rsidP="008F0003">
            <w:pPr>
              <w:autoSpaceDE w:val="0"/>
              <w:autoSpaceDN w:val="0"/>
              <w:adjustRightInd w:val="0"/>
              <w:spacing w:after="0" w:line="240" w:lineRule="auto"/>
              <w:ind w:left="0" w:firstLine="0"/>
              <w:jc w:val="left"/>
              <w:rPr>
                <w:rFonts w:ascii="Cascadia Mono" w:eastAsiaTheme="minorHAnsi" w:hAnsi="Cascadia Mono" w:cs="Cascadia Mono"/>
                <w:kern w:val="0"/>
                <w:sz w:val="19"/>
                <w:szCs w:val="19"/>
                <w:lang w:eastAsia="en-US"/>
              </w:rPr>
            </w:pPr>
            <w:r>
              <w:rPr>
                <w:rFonts w:ascii="Cascadia Mono" w:eastAsiaTheme="minorHAnsi" w:hAnsi="Cascadia Mono" w:cs="Cascadia Mono"/>
                <w:kern w:val="0"/>
                <w:sz w:val="19"/>
                <w:szCs w:val="19"/>
                <w:lang w:eastAsia="en-US"/>
              </w:rPr>
              <w:t xml:space="preserve">    }</w:t>
            </w:r>
          </w:p>
          <w:p w14:paraId="1D3A961A" w14:textId="77777777" w:rsidR="008F0003" w:rsidRDefault="008F0003" w:rsidP="008F0003">
            <w:pPr>
              <w:autoSpaceDE w:val="0"/>
              <w:autoSpaceDN w:val="0"/>
              <w:adjustRightInd w:val="0"/>
              <w:spacing w:after="0" w:line="240" w:lineRule="auto"/>
              <w:ind w:left="0" w:firstLine="0"/>
              <w:jc w:val="left"/>
              <w:rPr>
                <w:rFonts w:ascii="Cascadia Mono" w:eastAsiaTheme="minorHAnsi" w:hAnsi="Cascadia Mono" w:cs="Cascadia Mono"/>
                <w:kern w:val="0"/>
                <w:sz w:val="19"/>
                <w:szCs w:val="19"/>
                <w:lang w:eastAsia="en-US"/>
              </w:rPr>
            </w:pPr>
            <w:r>
              <w:rPr>
                <w:rFonts w:ascii="Cascadia Mono" w:eastAsiaTheme="minorHAnsi" w:hAnsi="Cascadia Mono" w:cs="Cascadia Mono"/>
                <w:kern w:val="0"/>
                <w:sz w:val="19"/>
                <w:szCs w:val="19"/>
                <w:lang w:eastAsia="en-US"/>
              </w:rPr>
              <w:t>}</w:t>
            </w:r>
          </w:p>
          <w:p w14:paraId="400C74FD" w14:textId="36CE2C46" w:rsidR="008F0003" w:rsidRDefault="008F0003" w:rsidP="008F0003">
            <w:pPr>
              <w:spacing w:after="15" w:line="259" w:lineRule="auto"/>
              <w:ind w:left="0" w:firstLine="0"/>
              <w:jc w:val="left"/>
            </w:pPr>
          </w:p>
          <w:p w14:paraId="2B9B0B1E" w14:textId="183B325B" w:rsidR="00BE12CC" w:rsidRDefault="00BE12CC" w:rsidP="00F02799">
            <w:pPr>
              <w:spacing w:after="0" w:line="259" w:lineRule="auto"/>
              <w:ind w:left="0" w:right="5115" w:firstLine="0"/>
              <w:jc w:val="left"/>
            </w:pPr>
          </w:p>
        </w:tc>
      </w:tr>
    </w:tbl>
    <w:p w14:paraId="6994FF88" w14:textId="77777777" w:rsidR="00BE12CC" w:rsidRDefault="00BE12CC" w:rsidP="00BE12CC">
      <w:pPr>
        <w:spacing w:after="245" w:line="259" w:lineRule="auto"/>
        <w:ind w:left="0" w:firstLine="0"/>
        <w:jc w:val="left"/>
      </w:pPr>
      <w:r>
        <w:t xml:space="preserve"> </w:t>
      </w:r>
    </w:p>
    <w:p w14:paraId="38265030" w14:textId="2C9A8FF3" w:rsidR="2A1CC5E7" w:rsidRDefault="2A1CC5E7" w:rsidP="2A1CC5E7">
      <w:pPr>
        <w:spacing w:after="245" w:line="259" w:lineRule="auto"/>
        <w:ind w:left="0" w:firstLine="0"/>
        <w:jc w:val="left"/>
      </w:pPr>
    </w:p>
    <w:p w14:paraId="6B189B6C" w14:textId="77777777" w:rsidR="003A06FE" w:rsidRDefault="003A06FE" w:rsidP="2A1CC5E7">
      <w:pPr>
        <w:spacing w:after="245" w:line="259" w:lineRule="auto"/>
        <w:ind w:left="0" w:firstLine="0"/>
        <w:jc w:val="left"/>
      </w:pPr>
    </w:p>
    <w:p w14:paraId="70BDF377" w14:textId="77777777" w:rsidR="003A06FE" w:rsidRDefault="003A06FE" w:rsidP="2A1CC5E7">
      <w:pPr>
        <w:spacing w:after="245" w:line="259" w:lineRule="auto"/>
        <w:ind w:left="0" w:firstLine="0"/>
        <w:jc w:val="left"/>
      </w:pPr>
    </w:p>
    <w:p w14:paraId="7EF1CFE5" w14:textId="77777777" w:rsidR="003A06FE" w:rsidRDefault="003A06FE" w:rsidP="2A1CC5E7">
      <w:pPr>
        <w:spacing w:after="245" w:line="259" w:lineRule="auto"/>
        <w:ind w:left="0" w:firstLine="0"/>
        <w:jc w:val="left"/>
      </w:pPr>
    </w:p>
    <w:p w14:paraId="26FC3844" w14:textId="77777777" w:rsidR="003A06FE" w:rsidRDefault="003A06FE" w:rsidP="2A1CC5E7">
      <w:pPr>
        <w:spacing w:after="245" w:line="259" w:lineRule="auto"/>
        <w:ind w:left="0" w:firstLine="0"/>
        <w:jc w:val="left"/>
      </w:pPr>
    </w:p>
    <w:p w14:paraId="485B8CFE" w14:textId="77777777" w:rsidR="003A06FE" w:rsidRDefault="003A06FE" w:rsidP="2A1CC5E7">
      <w:pPr>
        <w:spacing w:after="245" w:line="259" w:lineRule="auto"/>
        <w:ind w:left="0" w:firstLine="0"/>
        <w:jc w:val="left"/>
      </w:pPr>
    </w:p>
    <w:p w14:paraId="71DB9489" w14:textId="77777777" w:rsidR="003A06FE" w:rsidRDefault="003A06FE" w:rsidP="2A1CC5E7">
      <w:pPr>
        <w:spacing w:after="245" w:line="259" w:lineRule="auto"/>
        <w:ind w:left="0" w:firstLine="0"/>
        <w:jc w:val="left"/>
      </w:pPr>
    </w:p>
    <w:p w14:paraId="09BD044B" w14:textId="77777777" w:rsidR="003A06FE" w:rsidRDefault="003A06FE" w:rsidP="2A1CC5E7">
      <w:pPr>
        <w:spacing w:after="245" w:line="259" w:lineRule="auto"/>
        <w:ind w:left="0" w:firstLine="0"/>
        <w:jc w:val="left"/>
      </w:pPr>
    </w:p>
    <w:p w14:paraId="0127532F" w14:textId="77777777" w:rsidR="003A06FE" w:rsidRDefault="003A06FE" w:rsidP="2A1CC5E7">
      <w:pPr>
        <w:spacing w:after="245" w:line="259" w:lineRule="auto"/>
        <w:ind w:left="0" w:firstLine="0"/>
        <w:jc w:val="left"/>
      </w:pPr>
    </w:p>
    <w:p w14:paraId="0ED52470" w14:textId="77777777" w:rsidR="003A06FE" w:rsidRDefault="003A06FE" w:rsidP="2A1CC5E7">
      <w:pPr>
        <w:spacing w:after="245" w:line="259" w:lineRule="auto"/>
        <w:ind w:left="0" w:firstLine="0"/>
        <w:jc w:val="left"/>
      </w:pPr>
    </w:p>
    <w:p w14:paraId="6EBAEFA4" w14:textId="77777777" w:rsidR="003A06FE" w:rsidRDefault="003A06FE" w:rsidP="2A1CC5E7">
      <w:pPr>
        <w:spacing w:after="245" w:line="259" w:lineRule="auto"/>
        <w:ind w:left="0" w:firstLine="0"/>
        <w:jc w:val="left"/>
      </w:pPr>
    </w:p>
    <w:p w14:paraId="49E15A82" w14:textId="77777777" w:rsidR="003A06FE" w:rsidRDefault="003A06FE" w:rsidP="2A1CC5E7">
      <w:pPr>
        <w:spacing w:after="245" w:line="259" w:lineRule="auto"/>
        <w:ind w:left="0" w:firstLine="0"/>
        <w:jc w:val="left"/>
      </w:pPr>
    </w:p>
    <w:p w14:paraId="141BFA92" w14:textId="2D9791C9" w:rsidR="00BE12CC" w:rsidRDefault="00BE12CC" w:rsidP="00481A74">
      <w:pPr>
        <w:pStyle w:val="Heading2"/>
        <w:numPr>
          <w:ilvl w:val="1"/>
          <w:numId w:val="21"/>
        </w:numPr>
        <w:ind w:left="530"/>
        <w:rPr>
          <w:lang w:val="en-US"/>
        </w:rPr>
      </w:pPr>
      <w:bookmarkStart w:id="36" w:name="_Toc146958104"/>
      <w:r>
        <w:lastRenderedPageBreak/>
        <w:t xml:space="preserve">Структура на табелите во </w:t>
      </w:r>
      <w:r w:rsidR="008F0003">
        <w:rPr>
          <w:lang w:val="en-US"/>
        </w:rPr>
        <w:t>Microsoft SQL Server Management Studio</w:t>
      </w:r>
      <w:bookmarkEnd w:id="36"/>
    </w:p>
    <w:p w14:paraId="379A0948" w14:textId="77777777" w:rsidR="008F0003" w:rsidRPr="008F0003" w:rsidRDefault="008F0003" w:rsidP="008F0003">
      <w:pPr>
        <w:rPr>
          <w:lang w:val="en-US"/>
        </w:rPr>
      </w:pPr>
    </w:p>
    <w:p w14:paraId="106877AD" w14:textId="443BCA6D" w:rsidR="00BE12CC" w:rsidRDefault="00BE12CC" w:rsidP="00BE12CC">
      <w:pPr>
        <w:spacing w:after="194" w:line="259" w:lineRule="auto"/>
        <w:ind w:left="0" w:firstLine="0"/>
        <w:jc w:val="left"/>
      </w:pPr>
      <w:r>
        <w:t xml:space="preserve"> </w:t>
      </w:r>
      <w:r w:rsidR="008F0003">
        <w:rPr>
          <w:noProof/>
        </w:rPr>
        <w:drawing>
          <wp:inline distT="0" distB="0" distL="0" distR="0" wp14:anchorId="44D18EE4" wp14:editId="0B6960F0">
            <wp:extent cx="5731510" cy="4966970"/>
            <wp:effectExtent l="0" t="0" r="2540" b="0"/>
            <wp:docPr id="154961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731510" cy="4966970"/>
                    </a:xfrm>
                    <a:prstGeom prst="rect">
                      <a:avLst/>
                    </a:prstGeom>
                  </pic:spPr>
                </pic:pic>
              </a:graphicData>
            </a:graphic>
          </wp:inline>
        </w:drawing>
      </w:r>
    </w:p>
    <w:p w14:paraId="00F5377B" w14:textId="67C13E52" w:rsidR="00BE12CC" w:rsidRPr="008F0003" w:rsidRDefault="00441CC6" w:rsidP="008F0003">
      <w:pPr>
        <w:spacing w:after="137" w:line="259" w:lineRule="auto"/>
        <w:ind w:left="0" w:right="151" w:firstLine="0"/>
        <w:jc w:val="center"/>
        <w:rPr>
          <w:lang w:val="en-US"/>
        </w:rPr>
      </w:pPr>
      <w:r>
        <w:t xml:space="preserve">38. </w:t>
      </w:r>
      <w:r w:rsidR="008F0003">
        <w:t xml:space="preserve">Датабазата прикажана во </w:t>
      </w:r>
      <w:r w:rsidR="008F0003">
        <w:rPr>
          <w:lang w:val="en-US"/>
        </w:rPr>
        <w:t>Microsoft SQL Server Management Studio</w:t>
      </w:r>
    </w:p>
    <w:p w14:paraId="672FC3F6" w14:textId="2BF47C44" w:rsidR="00BE12CC" w:rsidRDefault="00BE12CC" w:rsidP="00BE12CC">
      <w:pPr>
        <w:spacing w:after="191" w:line="259" w:lineRule="auto"/>
        <w:ind w:left="0" w:firstLine="0"/>
        <w:jc w:val="left"/>
      </w:pPr>
    </w:p>
    <w:p w14:paraId="41E8652B" w14:textId="6ACBDFF0" w:rsidR="2A1CC5E7" w:rsidRDefault="2A1CC5E7" w:rsidP="2A1CC5E7">
      <w:pPr>
        <w:spacing w:after="191" w:line="259" w:lineRule="auto"/>
        <w:ind w:left="0" w:firstLine="0"/>
        <w:jc w:val="left"/>
      </w:pPr>
    </w:p>
    <w:p w14:paraId="7B3B6B92" w14:textId="6399D8A8" w:rsidR="2A1CC5E7" w:rsidRDefault="2A1CC5E7" w:rsidP="2A1CC5E7">
      <w:pPr>
        <w:spacing w:after="191" w:line="259" w:lineRule="auto"/>
        <w:ind w:left="0" w:firstLine="0"/>
        <w:jc w:val="left"/>
      </w:pPr>
    </w:p>
    <w:p w14:paraId="7C750995" w14:textId="51E4F03B" w:rsidR="2A1CC5E7" w:rsidRDefault="2A1CC5E7" w:rsidP="2A1CC5E7">
      <w:pPr>
        <w:spacing w:after="191" w:line="259" w:lineRule="auto"/>
        <w:ind w:left="0" w:firstLine="0"/>
        <w:jc w:val="left"/>
      </w:pPr>
    </w:p>
    <w:p w14:paraId="3118FD2A" w14:textId="3223F952" w:rsidR="2A1CC5E7" w:rsidRDefault="2A1CC5E7" w:rsidP="2A1CC5E7">
      <w:pPr>
        <w:spacing w:after="191" w:line="259" w:lineRule="auto"/>
        <w:ind w:left="0" w:firstLine="0"/>
        <w:jc w:val="left"/>
      </w:pPr>
    </w:p>
    <w:p w14:paraId="618A6EAA" w14:textId="186795DD" w:rsidR="2A1CC5E7" w:rsidRDefault="2A1CC5E7" w:rsidP="2A1CC5E7">
      <w:pPr>
        <w:spacing w:after="191" w:line="259" w:lineRule="auto"/>
        <w:ind w:left="0" w:firstLine="0"/>
        <w:jc w:val="left"/>
      </w:pPr>
    </w:p>
    <w:p w14:paraId="46104D99" w14:textId="63437F96" w:rsidR="2A1CC5E7" w:rsidRDefault="2A1CC5E7" w:rsidP="2A1CC5E7">
      <w:pPr>
        <w:spacing w:after="191" w:line="259" w:lineRule="auto"/>
        <w:ind w:left="0" w:firstLine="0"/>
        <w:jc w:val="left"/>
      </w:pPr>
    </w:p>
    <w:p w14:paraId="441ABB2E" w14:textId="35B48D38" w:rsidR="2A1CC5E7" w:rsidRDefault="2A1CC5E7" w:rsidP="2A1CC5E7">
      <w:pPr>
        <w:spacing w:after="191" w:line="259" w:lineRule="auto"/>
        <w:ind w:left="0" w:firstLine="0"/>
        <w:jc w:val="left"/>
      </w:pPr>
    </w:p>
    <w:p w14:paraId="69F99865" w14:textId="78AD34D3" w:rsidR="2A1CC5E7" w:rsidRDefault="2A1CC5E7" w:rsidP="2A1CC5E7">
      <w:pPr>
        <w:spacing w:after="191" w:line="259" w:lineRule="auto"/>
        <w:ind w:left="0" w:firstLine="0"/>
        <w:jc w:val="left"/>
      </w:pPr>
    </w:p>
    <w:p w14:paraId="642C6578" w14:textId="13E8187D" w:rsidR="2A1CC5E7" w:rsidRDefault="2A1CC5E7" w:rsidP="2A1CC5E7">
      <w:pPr>
        <w:spacing w:after="191" w:line="259" w:lineRule="auto"/>
        <w:ind w:left="0" w:firstLine="0"/>
        <w:jc w:val="left"/>
      </w:pPr>
    </w:p>
    <w:p w14:paraId="0142FC28" w14:textId="3ECDA5B4" w:rsidR="2A1CC5E7" w:rsidRDefault="2A1CC5E7" w:rsidP="2A1CC5E7">
      <w:pPr>
        <w:spacing w:after="191" w:line="259" w:lineRule="auto"/>
        <w:ind w:left="0" w:firstLine="0"/>
        <w:jc w:val="left"/>
      </w:pPr>
    </w:p>
    <w:p w14:paraId="727EBF7C" w14:textId="15CD6EDE" w:rsidR="2A1CC5E7" w:rsidRDefault="2A1CC5E7" w:rsidP="2A1CC5E7">
      <w:pPr>
        <w:spacing w:after="191" w:line="259" w:lineRule="auto"/>
        <w:ind w:left="0" w:firstLine="0"/>
        <w:jc w:val="left"/>
      </w:pPr>
    </w:p>
    <w:p w14:paraId="24F518D1" w14:textId="3664822A" w:rsidR="2A1CC5E7" w:rsidRDefault="2A1CC5E7" w:rsidP="2A1CC5E7">
      <w:pPr>
        <w:spacing w:after="191" w:line="259" w:lineRule="auto"/>
        <w:ind w:left="0" w:firstLine="0"/>
        <w:jc w:val="left"/>
      </w:pPr>
    </w:p>
    <w:p w14:paraId="040E3354" w14:textId="2D1AB52F" w:rsidR="2A1CC5E7" w:rsidRDefault="2A1CC5E7" w:rsidP="2A1CC5E7">
      <w:pPr>
        <w:spacing w:after="191" w:line="259" w:lineRule="auto"/>
        <w:ind w:left="0" w:firstLine="0"/>
        <w:jc w:val="left"/>
      </w:pPr>
    </w:p>
    <w:p w14:paraId="2E7DB240" w14:textId="2B82DFB1" w:rsidR="00BE12CC" w:rsidRDefault="00BE12CC" w:rsidP="00BE12CC">
      <w:pPr>
        <w:spacing w:after="143"/>
        <w:ind w:left="-5" w:right="185"/>
      </w:pPr>
      <w:r>
        <w:t xml:space="preserve">Структура на табелата </w:t>
      </w:r>
      <w:r w:rsidR="008F0003">
        <w:rPr>
          <w:b/>
          <w:lang w:val="en-US"/>
        </w:rPr>
        <w:t>Attendance</w:t>
      </w:r>
      <w:r>
        <w:t xml:space="preserve">: </w:t>
      </w:r>
    </w:p>
    <w:p w14:paraId="272BFAB9" w14:textId="46A96D45" w:rsidR="00BE12CC" w:rsidRDefault="008F0003" w:rsidP="00BE12CC">
      <w:pPr>
        <w:spacing w:after="142" w:line="259" w:lineRule="auto"/>
        <w:ind w:left="0" w:right="132" w:firstLine="0"/>
        <w:jc w:val="right"/>
      </w:pPr>
      <w:r>
        <w:rPr>
          <w:noProof/>
        </w:rPr>
        <w:drawing>
          <wp:inline distT="0" distB="0" distL="0" distR="0" wp14:anchorId="2966AF66" wp14:editId="06F675A4">
            <wp:extent cx="5731510" cy="3800475"/>
            <wp:effectExtent l="0" t="0" r="2540" b="9525"/>
            <wp:docPr id="3416119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53">
                      <a:extLst>
                        <a:ext uri="{28A0092B-C50C-407E-A947-70E740481C1C}">
                          <a14:useLocalDpi xmlns:a14="http://schemas.microsoft.com/office/drawing/2010/main" val="0"/>
                        </a:ext>
                      </a:extLst>
                    </a:blip>
                    <a:stretch>
                      <a:fillRect/>
                    </a:stretch>
                  </pic:blipFill>
                  <pic:spPr>
                    <a:xfrm>
                      <a:off x="0" y="0"/>
                      <a:ext cx="5731510" cy="3800475"/>
                    </a:xfrm>
                    <a:prstGeom prst="rect">
                      <a:avLst/>
                    </a:prstGeom>
                  </pic:spPr>
                </pic:pic>
              </a:graphicData>
            </a:graphic>
          </wp:inline>
        </w:drawing>
      </w:r>
      <w:r w:rsidR="00BE12CC">
        <w:t xml:space="preserve"> </w:t>
      </w:r>
    </w:p>
    <w:p w14:paraId="03D6E478" w14:textId="2687AB0E" w:rsidR="2A1CC5E7" w:rsidRDefault="00441CC6" w:rsidP="00441CC6">
      <w:pPr>
        <w:ind w:left="-5" w:right="185"/>
        <w:jc w:val="center"/>
      </w:pPr>
      <w:r>
        <w:t>39</w:t>
      </w:r>
    </w:p>
    <w:p w14:paraId="6D00DAEC" w14:textId="23748C96" w:rsidR="2A1CC5E7" w:rsidRDefault="2A1CC5E7" w:rsidP="2A1CC5E7">
      <w:pPr>
        <w:ind w:left="-5" w:right="185"/>
      </w:pPr>
    </w:p>
    <w:p w14:paraId="499CA9C2" w14:textId="06164455" w:rsidR="2A1CC5E7" w:rsidRDefault="2A1CC5E7" w:rsidP="2A1CC5E7">
      <w:pPr>
        <w:ind w:left="-5" w:right="185"/>
      </w:pPr>
    </w:p>
    <w:p w14:paraId="577ADE61" w14:textId="059A03A6" w:rsidR="2A1CC5E7" w:rsidRDefault="2A1CC5E7" w:rsidP="2A1CC5E7">
      <w:pPr>
        <w:ind w:left="-5" w:right="185"/>
      </w:pPr>
    </w:p>
    <w:p w14:paraId="7C26D7FD" w14:textId="358915CF" w:rsidR="2A1CC5E7" w:rsidRDefault="2A1CC5E7" w:rsidP="2A1CC5E7">
      <w:pPr>
        <w:ind w:left="-5" w:right="185"/>
      </w:pPr>
    </w:p>
    <w:p w14:paraId="64C7919B" w14:textId="01D2B2C1" w:rsidR="2A1CC5E7" w:rsidRDefault="2A1CC5E7" w:rsidP="2A1CC5E7">
      <w:pPr>
        <w:ind w:left="-5" w:right="185"/>
      </w:pPr>
    </w:p>
    <w:p w14:paraId="31384359" w14:textId="4277A4BF" w:rsidR="2A1CC5E7" w:rsidRDefault="2A1CC5E7" w:rsidP="2A1CC5E7">
      <w:pPr>
        <w:ind w:left="-5" w:right="185"/>
      </w:pPr>
    </w:p>
    <w:p w14:paraId="4950BECC" w14:textId="4607F1A1" w:rsidR="2A1CC5E7" w:rsidRDefault="2A1CC5E7" w:rsidP="2A1CC5E7">
      <w:pPr>
        <w:ind w:left="-5" w:right="185"/>
      </w:pPr>
    </w:p>
    <w:p w14:paraId="62F342D4" w14:textId="4B9D545C" w:rsidR="2A1CC5E7" w:rsidRDefault="2A1CC5E7" w:rsidP="2A1CC5E7">
      <w:pPr>
        <w:ind w:left="-5" w:right="185"/>
      </w:pPr>
    </w:p>
    <w:p w14:paraId="4DEAB981" w14:textId="6A784B7B" w:rsidR="2A1CC5E7" w:rsidRDefault="2A1CC5E7" w:rsidP="2A1CC5E7">
      <w:pPr>
        <w:ind w:left="-5" w:right="185"/>
      </w:pPr>
    </w:p>
    <w:p w14:paraId="5D3E4AE5" w14:textId="3BE0419C" w:rsidR="00BE12CC" w:rsidRDefault="00BE12CC" w:rsidP="00BE12CC">
      <w:pPr>
        <w:ind w:left="-5" w:right="185"/>
      </w:pPr>
      <w:r>
        <w:lastRenderedPageBreak/>
        <w:t xml:space="preserve">Структура на табелата </w:t>
      </w:r>
      <w:r w:rsidR="008F0003">
        <w:rPr>
          <w:b/>
          <w:lang w:val="en-US"/>
        </w:rPr>
        <w:t>Batch(Course)</w:t>
      </w:r>
      <w:r>
        <w:t xml:space="preserve">: </w:t>
      </w:r>
    </w:p>
    <w:p w14:paraId="39CC1C2B" w14:textId="3D0414F7" w:rsidR="00BE12CC" w:rsidRDefault="008F0003" w:rsidP="00BE12CC">
      <w:pPr>
        <w:spacing w:after="140" w:line="259" w:lineRule="auto"/>
        <w:ind w:left="0" w:right="2312" w:firstLine="0"/>
        <w:jc w:val="center"/>
      </w:pPr>
      <w:r>
        <w:rPr>
          <w:noProof/>
        </w:rPr>
        <w:drawing>
          <wp:inline distT="0" distB="0" distL="0" distR="0" wp14:anchorId="52E95C58" wp14:editId="70E5DAB4">
            <wp:extent cx="5730240" cy="3131820"/>
            <wp:effectExtent l="0" t="0" r="3810" b="0"/>
            <wp:docPr id="11074915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3131820"/>
                    </a:xfrm>
                    <a:prstGeom prst="rect">
                      <a:avLst/>
                    </a:prstGeom>
                    <a:noFill/>
                    <a:ln>
                      <a:noFill/>
                    </a:ln>
                  </pic:spPr>
                </pic:pic>
              </a:graphicData>
            </a:graphic>
          </wp:inline>
        </w:drawing>
      </w:r>
      <w:r w:rsidR="00BE12CC">
        <w:t xml:space="preserve"> </w:t>
      </w:r>
    </w:p>
    <w:p w14:paraId="39A3F41C" w14:textId="70142943" w:rsidR="008F0003" w:rsidRDefault="00441CC6" w:rsidP="00441CC6">
      <w:pPr>
        <w:spacing w:after="143"/>
        <w:ind w:left="-5" w:right="185"/>
        <w:jc w:val="center"/>
      </w:pPr>
      <w:r>
        <w:t>40.</w:t>
      </w:r>
    </w:p>
    <w:p w14:paraId="4ED44C8F" w14:textId="77777777" w:rsidR="008F0003" w:rsidRDefault="008F0003" w:rsidP="00BE12CC">
      <w:pPr>
        <w:spacing w:after="143"/>
        <w:ind w:left="-5" w:right="185"/>
      </w:pPr>
    </w:p>
    <w:p w14:paraId="608A5E59" w14:textId="77777777" w:rsidR="008F0003" w:rsidRDefault="008F0003" w:rsidP="00BE12CC">
      <w:pPr>
        <w:spacing w:after="143"/>
        <w:ind w:left="-5" w:right="185"/>
      </w:pPr>
    </w:p>
    <w:p w14:paraId="66616374" w14:textId="0680435C" w:rsidR="00BE12CC" w:rsidRDefault="00BE12CC" w:rsidP="00BE12CC">
      <w:pPr>
        <w:spacing w:after="143"/>
        <w:ind w:left="-5" w:right="185"/>
      </w:pPr>
      <w:r>
        <w:t xml:space="preserve">Структура на табелата </w:t>
      </w:r>
      <w:r w:rsidR="00C20952">
        <w:rPr>
          <w:b/>
          <w:lang w:val="en-US"/>
        </w:rPr>
        <w:t>Class</w:t>
      </w:r>
      <w:r>
        <w:t xml:space="preserve">: </w:t>
      </w:r>
    </w:p>
    <w:p w14:paraId="41313E12" w14:textId="2F4CB572" w:rsidR="00BE12CC" w:rsidRDefault="00C20952" w:rsidP="00BE12CC">
      <w:pPr>
        <w:spacing w:after="143" w:line="259" w:lineRule="auto"/>
        <w:ind w:left="0" w:right="127" w:firstLine="0"/>
        <w:jc w:val="right"/>
      </w:pPr>
      <w:r>
        <w:rPr>
          <w:noProof/>
        </w:rPr>
        <w:drawing>
          <wp:inline distT="0" distB="0" distL="0" distR="0" wp14:anchorId="5642CD3F" wp14:editId="016DECEB">
            <wp:extent cx="5731510" cy="3470910"/>
            <wp:effectExtent l="0" t="0" r="2540" b="0"/>
            <wp:docPr id="15708826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55">
                      <a:extLst>
                        <a:ext uri="{28A0092B-C50C-407E-A947-70E740481C1C}">
                          <a14:useLocalDpi xmlns:a14="http://schemas.microsoft.com/office/drawing/2010/main" val="0"/>
                        </a:ext>
                      </a:extLst>
                    </a:blip>
                    <a:stretch>
                      <a:fillRect/>
                    </a:stretch>
                  </pic:blipFill>
                  <pic:spPr>
                    <a:xfrm>
                      <a:off x="0" y="0"/>
                      <a:ext cx="5731510" cy="3470910"/>
                    </a:xfrm>
                    <a:prstGeom prst="rect">
                      <a:avLst/>
                    </a:prstGeom>
                  </pic:spPr>
                </pic:pic>
              </a:graphicData>
            </a:graphic>
          </wp:inline>
        </w:drawing>
      </w:r>
      <w:r w:rsidR="00BE12CC">
        <w:t xml:space="preserve"> </w:t>
      </w:r>
    </w:p>
    <w:p w14:paraId="731AF0C3" w14:textId="789472B0" w:rsidR="2A1CC5E7" w:rsidRDefault="00441CC6" w:rsidP="00441CC6">
      <w:pPr>
        <w:ind w:left="-5" w:right="185"/>
        <w:jc w:val="center"/>
      </w:pPr>
      <w:r>
        <w:t>41.</w:t>
      </w:r>
    </w:p>
    <w:p w14:paraId="56D35C24" w14:textId="77777777" w:rsidR="00441CC6" w:rsidRDefault="00441CC6" w:rsidP="2A1CC5E7">
      <w:pPr>
        <w:ind w:left="-5" w:right="185"/>
      </w:pPr>
    </w:p>
    <w:p w14:paraId="192705B8" w14:textId="4743A1D8" w:rsidR="00BE12CC" w:rsidRDefault="00BE12CC" w:rsidP="00BE12CC">
      <w:pPr>
        <w:ind w:left="-5" w:right="185"/>
      </w:pPr>
      <w:r>
        <w:lastRenderedPageBreak/>
        <w:t xml:space="preserve">Структура на табелата </w:t>
      </w:r>
      <w:r w:rsidR="00C20952">
        <w:rPr>
          <w:b/>
          <w:lang w:val="en-US"/>
        </w:rPr>
        <w:t>Employee</w:t>
      </w:r>
      <w:r>
        <w:t xml:space="preserve">: </w:t>
      </w:r>
    </w:p>
    <w:p w14:paraId="09131AC5" w14:textId="4ACE6347" w:rsidR="00BE12CC" w:rsidRDefault="00C20952" w:rsidP="00BE12CC">
      <w:pPr>
        <w:spacing w:after="139" w:line="259" w:lineRule="auto"/>
        <w:ind w:left="0" w:right="127" w:firstLine="0"/>
        <w:jc w:val="right"/>
      </w:pPr>
      <w:r>
        <w:rPr>
          <w:noProof/>
        </w:rPr>
        <w:drawing>
          <wp:inline distT="0" distB="0" distL="0" distR="0" wp14:anchorId="6236CAEA" wp14:editId="4CA8625D">
            <wp:extent cx="5722622" cy="2080145"/>
            <wp:effectExtent l="0" t="0" r="0" b="3810"/>
            <wp:docPr id="8705878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6">
                      <a:extLst>
                        <a:ext uri="{28A0092B-C50C-407E-A947-70E740481C1C}">
                          <a14:useLocalDpi xmlns:a14="http://schemas.microsoft.com/office/drawing/2010/main" val="0"/>
                        </a:ext>
                      </a:extLst>
                    </a:blip>
                    <a:stretch>
                      <a:fillRect/>
                    </a:stretch>
                  </pic:blipFill>
                  <pic:spPr>
                    <a:xfrm>
                      <a:off x="0" y="0"/>
                      <a:ext cx="5722622" cy="2080145"/>
                    </a:xfrm>
                    <a:prstGeom prst="rect">
                      <a:avLst/>
                    </a:prstGeom>
                  </pic:spPr>
                </pic:pic>
              </a:graphicData>
            </a:graphic>
          </wp:inline>
        </w:drawing>
      </w:r>
      <w:r w:rsidR="00BE12CC">
        <w:t xml:space="preserve"> </w:t>
      </w:r>
    </w:p>
    <w:p w14:paraId="18487EC5" w14:textId="5C5F97A6" w:rsidR="00441CC6" w:rsidRDefault="00441CC6" w:rsidP="00441CC6">
      <w:pPr>
        <w:spacing w:after="139" w:line="259" w:lineRule="auto"/>
        <w:ind w:left="0" w:right="127" w:firstLine="0"/>
        <w:jc w:val="center"/>
      </w:pPr>
      <w:r>
        <w:t>42.</w:t>
      </w:r>
    </w:p>
    <w:p w14:paraId="7412855D" w14:textId="77777777" w:rsidR="00C20952" w:rsidRDefault="00BE12CC" w:rsidP="00BE12CC">
      <w:pPr>
        <w:spacing w:after="143"/>
        <w:ind w:left="-5" w:right="185"/>
      </w:pPr>
      <w:r>
        <w:t xml:space="preserve">Структура на табелата </w:t>
      </w:r>
      <w:r w:rsidR="00C20952">
        <w:rPr>
          <w:b/>
          <w:lang w:val="en-US"/>
        </w:rPr>
        <w:t>Fee</w:t>
      </w:r>
      <w:r>
        <w:t>:</w:t>
      </w:r>
    </w:p>
    <w:p w14:paraId="3CF6B083" w14:textId="38F0703E" w:rsidR="00BE12CC" w:rsidRDefault="00C20952" w:rsidP="00BE12CC">
      <w:pPr>
        <w:spacing w:after="143"/>
        <w:ind w:left="-5" w:right="185"/>
      </w:pPr>
      <w:r>
        <w:rPr>
          <w:noProof/>
        </w:rPr>
        <w:drawing>
          <wp:inline distT="0" distB="0" distL="0" distR="0" wp14:anchorId="3B0DE0EA" wp14:editId="760E5023">
            <wp:extent cx="6269355" cy="2576164"/>
            <wp:effectExtent l="0" t="0" r="0" b="3810"/>
            <wp:docPr id="19461080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57">
                      <a:extLst>
                        <a:ext uri="{28A0092B-C50C-407E-A947-70E740481C1C}">
                          <a14:useLocalDpi xmlns:a14="http://schemas.microsoft.com/office/drawing/2010/main" val="0"/>
                        </a:ext>
                      </a:extLst>
                    </a:blip>
                    <a:stretch>
                      <a:fillRect/>
                    </a:stretch>
                  </pic:blipFill>
                  <pic:spPr>
                    <a:xfrm>
                      <a:off x="0" y="0"/>
                      <a:ext cx="6269355" cy="2576164"/>
                    </a:xfrm>
                    <a:prstGeom prst="rect">
                      <a:avLst/>
                    </a:prstGeom>
                  </pic:spPr>
                </pic:pic>
              </a:graphicData>
            </a:graphic>
          </wp:inline>
        </w:drawing>
      </w:r>
      <w:r w:rsidR="00BE12CC">
        <w:t xml:space="preserve"> </w:t>
      </w:r>
    </w:p>
    <w:p w14:paraId="5EDE6D3A" w14:textId="176D12FC" w:rsidR="00BE12CC" w:rsidRDefault="00441CC6" w:rsidP="00441CC6">
      <w:pPr>
        <w:spacing w:after="144" w:line="259" w:lineRule="auto"/>
        <w:ind w:left="0" w:right="1222" w:firstLine="0"/>
        <w:jc w:val="center"/>
      </w:pPr>
      <w:r>
        <w:t>43.</w:t>
      </w:r>
    </w:p>
    <w:p w14:paraId="495CF628" w14:textId="77777777" w:rsidR="00C20952" w:rsidRDefault="00C20952" w:rsidP="00BE12CC">
      <w:pPr>
        <w:ind w:left="-5" w:right="185"/>
      </w:pPr>
    </w:p>
    <w:p w14:paraId="01A1B792" w14:textId="77777777" w:rsidR="00C20952" w:rsidRDefault="00C20952" w:rsidP="00BE12CC">
      <w:pPr>
        <w:ind w:left="-5" w:right="185"/>
      </w:pPr>
    </w:p>
    <w:p w14:paraId="2515D160" w14:textId="676BEF39" w:rsidR="2A1CC5E7" w:rsidRDefault="2A1CC5E7" w:rsidP="2A1CC5E7">
      <w:pPr>
        <w:ind w:left="-5" w:right="185"/>
      </w:pPr>
    </w:p>
    <w:p w14:paraId="49889DA1" w14:textId="2F44A4DD" w:rsidR="2A1CC5E7" w:rsidRDefault="2A1CC5E7" w:rsidP="2A1CC5E7">
      <w:pPr>
        <w:ind w:left="-5" w:right="185"/>
      </w:pPr>
    </w:p>
    <w:p w14:paraId="7056A527" w14:textId="55627540" w:rsidR="2A1CC5E7" w:rsidRDefault="2A1CC5E7" w:rsidP="2A1CC5E7">
      <w:pPr>
        <w:ind w:left="-5" w:right="185"/>
      </w:pPr>
    </w:p>
    <w:p w14:paraId="599A287F" w14:textId="7A62492A" w:rsidR="2A1CC5E7" w:rsidRDefault="2A1CC5E7" w:rsidP="2A1CC5E7">
      <w:pPr>
        <w:ind w:left="-5" w:right="185"/>
      </w:pPr>
    </w:p>
    <w:p w14:paraId="2098495B" w14:textId="6C44200B" w:rsidR="2A1CC5E7" w:rsidRDefault="2A1CC5E7" w:rsidP="2A1CC5E7">
      <w:pPr>
        <w:ind w:left="-5" w:right="185"/>
      </w:pPr>
    </w:p>
    <w:p w14:paraId="1DF19757" w14:textId="0BF86DC4" w:rsidR="2A1CC5E7" w:rsidRDefault="2A1CC5E7" w:rsidP="2A1CC5E7">
      <w:pPr>
        <w:ind w:left="-5" w:right="185"/>
      </w:pPr>
    </w:p>
    <w:p w14:paraId="0652C6D7" w14:textId="47F233F7" w:rsidR="2A1CC5E7" w:rsidRDefault="2A1CC5E7" w:rsidP="2A1CC5E7">
      <w:pPr>
        <w:ind w:left="-5" w:right="185"/>
      </w:pPr>
    </w:p>
    <w:p w14:paraId="37493CF9" w14:textId="4BC2D587" w:rsidR="2A1CC5E7" w:rsidRDefault="2A1CC5E7" w:rsidP="2A1CC5E7">
      <w:pPr>
        <w:ind w:left="-5" w:right="185"/>
      </w:pPr>
    </w:p>
    <w:p w14:paraId="0DEAC949" w14:textId="59920AA0" w:rsidR="2A1CC5E7" w:rsidRDefault="2A1CC5E7" w:rsidP="2A1CC5E7">
      <w:pPr>
        <w:ind w:left="-5" w:right="185"/>
      </w:pPr>
    </w:p>
    <w:p w14:paraId="0073BA1D" w14:textId="7AC3DE65" w:rsidR="2A1CC5E7" w:rsidRDefault="2A1CC5E7" w:rsidP="2A1CC5E7">
      <w:pPr>
        <w:ind w:left="-5" w:right="185"/>
      </w:pPr>
    </w:p>
    <w:p w14:paraId="5A55FC5E" w14:textId="202C7A8B" w:rsidR="2A1CC5E7" w:rsidRDefault="2A1CC5E7" w:rsidP="2A1CC5E7">
      <w:pPr>
        <w:ind w:left="-5" w:right="185"/>
      </w:pPr>
    </w:p>
    <w:p w14:paraId="6ABBC380" w14:textId="5CC19A2E" w:rsidR="2A1CC5E7" w:rsidRDefault="2A1CC5E7" w:rsidP="2A1CC5E7">
      <w:pPr>
        <w:ind w:left="-5" w:right="185"/>
      </w:pPr>
    </w:p>
    <w:p w14:paraId="5169570D" w14:textId="1F21E435" w:rsidR="2A1CC5E7" w:rsidRDefault="2A1CC5E7" w:rsidP="2A1CC5E7">
      <w:pPr>
        <w:ind w:left="-5" w:right="185"/>
      </w:pPr>
    </w:p>
    <w:p w14:paraId="532CCE00" w14:textId="3844E827" w:rsidR="2A1CC5E7" w:rsidRDefault="2A1CC5E7" w:rsidP="2A1CC5E7">
      <w:pPr>
        <w:ind w:left="-5" w:right="185"/>
      </w:pPr>
    </w:p>
    <w:p w14:paraId="16112988" w14:textId="07186B35" w:rsidR="00BE12CC" w:rsidRDefault="00BE12CC" w:rsidP="00BE12CC">
      <w:pPr>
        <w:ind w:left="-5" w:right="185"/>
      </w:pPr>
      <w:r>
        <w:t xml:space="preserve">Структура на табелата </w:t>
      </w:r>
      <w:r w:rsidR="00C20952">
        <w:rPr>
          <w:b/>
          <w:lang w:val="en-US"/>
        </w:rPr>
        <w:t>Ledger</w:t>
      </w:r>
      <w:r>
        <w:t xml:space="preserve">: </w:t>
      </w:r>
    </w:p>
    <w:p w14:paraId="2B73099E" w14:textId="0A762288" w:rsidR="00BE12CC" w:rsidRDefault="00C20952" w:rsidP="00BE12CC">
      <w:pPr>
        <w:spacing w:after="143" w:line="259" w:lineRule="auto"/>
        <w:ind w:left="0" w:right="967" w:firstLine="0"/>
        <w:jc w:val="right"/>
      </w:pPr>
      <w:r>
        <w:rPr>
          <w:noProof/>
        </w:rPr>
        <w:drawing>
          <wp:inline distT="0" distB="0" distL="0" distR="0" wp14:anchorId="0A5ED37C" wp14:editId="77A4DB18">
            <wp:extent cx="5242560" cy="3406140"/>
            <wp:effectExtent l="0" t="0" r="0" b="3810"/>
            <wp:docPr id="10321225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42560" cy="3406140"/>
                    </a:xfrm>
                    <a:prstGeom prst="rect">
                      <a:avLst/>
                    </a:prstGeom>
                    <a:noFill/>
                    <a:ln>
                      <a:noFill/>
                    </a:ln>
                  </pic:spPr>
                </pic:pic>
              </a:graphicData>
            </a:graphic>
          </wp:inline>
        </w:drawing>
      </w:r>
      <w:r w:rsidR="00BE12CC">
        <w:t xml:space="preserve"> </w:t>
      </w:r>
    </w:p>
    <w:p w14:paraId="54C8E007" w14:textId="46840101" w:rsidR="00441CC6" w:rsidRDefault="00441CC6" w:rsidP="00441CC6">
      <w:pPr>
        <w:spacing w:after="143" w:line="259" w:lineRule="auto"/>
        <w:ind w:left="0" w:right="967" w:firstLine="0"/>
        <w:jc w:val="center"/>
      </w:pPr>
      <w:r>
        <w:t>44.</w:t>
      </w:r>
    </w:p>
    <w:p w14:paraId="14CBE961" w14:textId="77777777" w:rsidR="00C20952" w:rsidRDefault="00BE12CC" w:rsidP="00BE12CC">
      <w:pPr>
        <w:ind w:left="-5" w:right="185"/>
      </w:pPr>
      <w:r>
        <w:t xml:space="preserve">Структура на табелата </w:t>
      </w:r>
      <w:r>
        <w:rPr>
          <w:b/>
        </w:rPr>
        <w:t>P</w:t>
      </w:r>
      <w:r w:rsidR="00C20952">
        <w:rPr>
          <w:b/>
          <w:lang w:val="en-US"/>
        </w:rPr>
        <w:t>ayroll</w:t>
      </w:r>
      <w:r>
        <w:t>:</w:t>
      </w:r>
    </w:p>
    <w:p w14:paraId="6F20F1B3" w14:textId="77777777" w:rsidR="00441CC6" w:rsidRDefault="00C20952" w:rsidP="00BE12CC">
      <w:pPr>
        <w:ind w:left="-5" w:right="185"/>
      </w:pPr>
      <w:r>
        <w:rPr>
          <w:noProof/>
        </w:rPr>
        <w:drawing>
          <wp:inline distT="0" distB="0" distL="0" distR="0" wp14:anchorId="72F9C0F8" wp14:editId="05FF6D02">
            <wp:extent cx="5722620" cy="2011680"/>
            <wp:effectExtent l="0" t="0" r="0" b="7620"/>
            <wp:docPr id="44676987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2620" cy="2011680"/>
                    </a:xfrm>
                    <a:prstGeom prst="rect">
                      <a:avLst/>
                    </a:prstGeom>
                    <a:noFill/>
                    <a:ln>
                      <a:noFill/>
                    </a:ln>
                  </pic:spPr>
                </pic:pic>
              </a:graphicData>
            </a:graphic>
          </wp:inline>
        </w:drawing>
      </w:r>
      <w:r w:rsidR="00BE12CC">
        <w:t xml:space="preserve"> </w:t>
      </w:r>
    </w:p>
    <w:p w14:paraId="7744C99D" w14:textId="79C22B65" w:rsidR="00BE12CC" w:rsidRDefault="00441CC6" w:rsidP="00441CC6">
      <w:pPr>
        <w:ind w:left="-5" w:right="185"/>
        <w:jc w:val="center"/>
      </w:pPr>
      <w:r>
        <w:t>45.</w:t>
      </w:r>
      <w:r w:rsidR="00BE12CC">
        <w:br w:type="page"/>
      </w:r>
    </w:p>
    <w:p w14:paraId="24F7765C" w14:textId="784937C4" w:rsidR="00BE12CC" w:rsidRDefault="00BE12CC" w:rsidP="00BE12CC">
      <w:pPr>
        <w:spacing w:after="110" w:line="259" w:lineRule="auto"/>
        <w:ind w:left="0" w:right="218" w:firstLine="0"/>
        <w:jc w:val="right"/>
      </w:pPr>
      <w:r>
        <w:lastRenderedPageBreak/>
        <w:t xml:space="preserve"> </w:t>
      </w:r>
    </w:p>
    <w:p w14:paraId="448477AC" w14:textId="40C162F9" w:rsidR="00BE12CC" w:rsidRDefault="009068E3" w:rsidP="00481A74">
      <w:pPr>
        <w:pStyle w:val="Heading1"/>
        <w:numPr>
          <w:ilvl w:val="0"/>
          <w:numId w:val="21"/>
        </w:numPr>
        <w:rPr>
          <w:sz w:val="28"/>
          <w:szCs w:val="20"/>
        </w:rPr>
      </w:pPr>
      <w:bookmarkStart w:id="37" w:name="_Toc146958105"/>
      <w:r w:rsidRPr="006D72D6">
        <w:rPr>
          <w:sz w:val="28"/>
          <w:szCs w:val="20"/>
        </w:rPr>
        <w:t>Заклучок</w:t>
      </w:r>
      <w:bookmarkEnd w:id="37"/>
    </w:p>
    <w:p w14:paraId="05ED5378" w14:textId="77777777" w:rsidR="006D72D6" w:rsidRPr="006D72D6" w:rsidRDefault="006D72D6" w:rsidP="006D72D6"/>
    <w:p w14:paraId="28EFC991" w14:textId="3B1B8ECC" w:rsidR="00BE12CC" w:rsidRDefault="009068E3" w:rsidP="009068E3">
      <w:pPr>
        <w:spacing w:after="158" w:line="259" w:lineRule="auto"/>
        <w:ind w:left="0" w:firstLine="0"/>
      </w:pPr>
      <w:r>
        <w:t xml:space="preserve">Овој C# проект за управување со институции посветени на </w:t>
      </w:r>
      <w:r w:rsidR="008B1272">
        <w:t xml:space="preserve">обуки за </w:t>
      </w:r>
      <w:r>
        <w:t>поттикнување на поединечниот напредок  претставува сеопфатно решение. Преку оваа апликација, се стремиме да г</w:t>
      </w:r>
      <w:r w:rsidR="004F386E">
        <w:t>о</w:t>
      </w:r>
      <w:r>
        <w:t xml:space="preserve"> поедноставиме </w:t>
      </w:r>
      <w:r w:rsidR="004F386E">
        <w:t xml:space="preserve">управувањето со процесите кои се одвиваат во </w:t>
      </w:r>
      <w:r>
        <w:t xml:space="preserve"> институциите посветени на испорака на висококвалитетн</w:t>
      </w:r>
      <w:r w:rsidR="0054112D">
        <w:t>о</w:t>
      </w:r>
      <w:r>
        <w:t xml:space="preserve"> </w:t>
      </w:r>
      <w:r w:rsidR="0054112D">
        <w:t>образование</w:t>
      </w:r>
      <w:r>
        <w:t xml:space="preserve">. Нашиот систем нуди </w:t>
      </w:r>
      <w:r w:rsidR="004F386E">
        <w:t xml:space="preserve">ефикасен </w:t>
      </w:r>
      <w:r>
        <w:t xml:space="preserve">пристап за управување со курсеви, упис на </w:t>
      </w:r>
      <w:r w:rsidR="0054112D">
        <w:t>клиенти</w:t>
      </w:r>
      <w:r>
        <w:t xml:space="preserve">, координација на </w:t>
      </w:r>
      <w:r w:rsidR="0054112D">
        <w:t>интституцијата</w:t>
      </w:r>
      <w:r>
        <w:t xml:space="preserve">, финансиски надзор и </w:t>
      </w:r>
      <w:r w:rsidR="0054112D">
        <w:t>извештај</w:t>
      </w:r>
      <w:r>
        <w:t xml:space="preserve">. </w:t>
      </w:r>
      <w:r w:rsidR="0054112D" w:rsidRPr="0054112D">
        <w:t xml:space="preserve">Овој C# проект за управување со институции за професионално усовршување </w:t>
      </w:r>
      <w:r w:rsidR="004F386E">
        <w:t xml:space="preserve">претставува </w:t>
      </w:r>
      <w:r w:rsidR="0054112D" w:rsidRPr="0054112D">
        <w:t xml:space="preserve"> сеопфатен и лесен систем за управување со сите аспекти од работењето на институцијата. Системот е скалабилен, </w:t>
      </w:r>
      <w:r w:rsidR="0054112D">
        <w:t>адаптирачки</w:t>
      </w:r>
      <w:r w:rsidR="0054112D" w:rsidRPr="0054112D">
        <w:t xml:space="preserve"> и лесен за употреба. Истиот е тестиран</w:t>
      </w:r>
      <w:r w:rsidR="004F386E">
        <w:t>,</w:t>
      </w:r>
      <w:r w:rsidR="0054112D" w:rsidRPr="0054112D">
        <w:t xml:space="preserve"> потврден и подготвен е за </w:t>
      </w:r>
      <w:r w:rsidR="004F386E">
        <w:t>користење</w:t>
      </w:r>
      <w:r w:rsidR="004F386E" w:rsidRPr="0054112D">
        <w:t xml:space="preserve"> </w:t>
      </w:r>
      <w:r w:rsidR="0054112D" w:rsidRPr="0054112D">
        <w:t>во производствени средини.</w:t>
      </w:r>
      <w:r w:rsidR="0054112D">
        <w:t xml:space="preserve"> </w:t>
      </w:r>
      <w:r>
        <w:t>Успехот на нашиот проект лежи во неговиот капацитет да ги трансформира институциите во центри на извонредност, поттикнувајќи култура на постојано унапредување. Со обезбедување на приспособливост се грижи за институциите од различни размери, зајакнувајќи ги нивните способности да поттикнат професионален раст.</w:t>
      </w:r>
      <w:r>
        <w:rPr>
          <w:lang w:val="en-US"/>
        </w:rPr>
        <w:t xml:space="preserve"> </w:t>
      </w:r>
      <w:r w:rsidR="0054112D">
        <w:t>Заклучно</w:t>
      </w:r>
      <w:r>
        <w:t>, нашиот C# проект за управување со институциите во областа на професионалното усовршување означува витален чекор кон модернизирање и оптимизирање на процесите што го поттикнуваат образованието и професионалниот развој. Уверени сме дека тоа ќе им овозможи на институциите да напредуваат во дигиталната ера, на крајот придонесувајќи за успехот на безброј поединци кои сакаат да ги унапредат своите вештини и експертиза.</w:t>
      </w:r>
    </w:p>
    <w:p w14:paraId="12148F7A" w14:textId="77777777" w:rsidR="00BE12CC" w:rsidRDefault="00BE12CC" w:rsidP="00BE12CC">
      <w:pPr>
        <w:spacing w:after="160" w:line="259" w:lineRule="auto"/>
        <w:ind w:left="0" w:firstLine="0"/>
        <w:jc w:val="left"/>
      </w:pPr>
      <w:r>
        <w:t xml:space="preserve"> </w:t>
      </w:r>
    </w:p>
    <w:p w14:paraId="15E16929" w14:textId="77777777" w:rsidR="0054112D" w:rsidRDefault="0054112D" w:rsidP="00BE12CC">
      <w:pPr>
        <w:spacing w:after="160" w:line="259" w:lineRule="auto"/>
        <w:ind w:left="0" w:firstLine="0"/>
        <w:jc w:val="left"/>
      </w:pPr>
    </w:p>
    <w:p w14:paraId="2EEB1B82" w14:textId="77777777" w:rsidR="0054112D" w:rsidRDefault="0054112D" w:rsidP="00BE12CC">
      <w:pPr>
        <w:spacing w:after="160" w:line="259" w:lineRule="auto"/>
        <w:ind w:left="0" w:firstLine="0"/>
        <w:jc w:val="left"/>
      </w:pPr>
    </w:p>
    <w:p w14:paraId="50F371D9" w14:textId="77777777" w:rsidR="0054112D" w:rsidRDefault="0054112D" w:rsidP="00BE12CC">
      <w:pPr>
        <w:spacing w:after="160" w:line="259" w:lineRule="auto"/>
        <w:ind w:left="0" w:firstLine="0"/>
        <w:jc w:val="left"/>
      </w:pPr>
    </w:p>
    <w:p w14:paraId="4F1537EE" w14:textId="77777777" w:rsidR="0054112D" w:rsidRDefault="0054112D" w:rsidP="00BE12CC">
      <w:pPr>
        <w:spacing w:after="160" w:line="259" w:lineRule="auto"/>
        <w:ind w:left="0" w:firstLine="0"/>
        <w:jc w:val="left"/>
      </w:pPr>
    </w:p>
    <w:p w14:paraId="7D36D4BD" w14:textId="77777777" w:rsidR="0054112D" w:rsidRDefault="0054112D" w:rsidP="00BE12CC">
      <w:pPr>
        <w:spacing w:after="160" w:line="259" w:lineRule="auto"/>
        <w:ind w:left="0" w:firstLine="0"/>
        <w:jc w:val="left"/>
      </w:pPr>
    </w:p>
    <w:p w14:paraId="1301219F" w14:textId="77777777" w:rsidR="0054112D" w:rsidRDefault="0054112D" w:rsidP="00BE12CC">
      <w:pPr>
        <w:spacing w:after="160" w:line="259" w:lineRule="auto"/>
        <w:ind w:left="0" w:firstLine="0"/>
        <w:jc w:val="left"/>
      </w:pPr>
    </w:p>
    <w:p w14:paraId="42D31346" w14:textId="77777777" w:rsidR="0054112D" w:rsidRDefault="0054112D" w:rsidP="00BE12CC">
      <w:pPr>
        <w:spacing w:after="160" w:line="259" w:lineRule="auto"/>
        <w:ind w:left="0" w:firstLine="0"/>
        <w:jc w:val="left"/>
      </w:pPr>
    </w:p>
    <w:p w14:paraId="624299FD" w14:textId="77777777" w:rsidR="0054112D" w:rsidRDefault="0054112D" w:rsidP="00BE12CC">
      <w:pPr>
        <w:spacing w:after="160" w:line="259" w:lineRule="auto"/>
        <w:ind w:left="0" w:firstLine="0"/>
        <w:jc w:val="left"/>
      </w:pPr>
    </w:p>
    <w:p w14:paraId="7FB7194E" w14:textId="77777777" w:rsidR="0054112D" w:rsidRDefault="0054112D" w:rsidP="00BE12CC">
      <w:pPr>
        <w:spacing w:after="160" w:line="259" w:lineRule="auto"/>
        <w:ind w:left="0" w:firstLine="0"/>
        <w:jc w:val="left"/>
      </w:pPr>
    </w:p>
    <w:p w14:paraId="36408A06" w14:textId="77777777" w:rsidR="0054112D" w:rsidRDefault="0054112D" w:rsidP="00BE12CC">
      <w:pPr>
        <w:spacing w:after="160" w:line="259" w:lineRule="auto"/>
        <w:ind w:left="0" w:firstLine="0"/>
        <w:jc w:val="left"/>
      </w:pPr>
    </w:p>
    <w:p w14:paraId="2DBBCFC2" w14:textId="77777777" w:rsidR="0054112D" w:rsidRDefault="0054112D" w:rsidP="00BE12CC">
      <w:pPr>
        <w:spacing w:after="160" w:line="259" w:lineRule="auto"/>
        <w:ind w:left="0" w:firstLine="0"/>
        <w:jc w:val="left"/>
      </w:pPr>
    </w:p>
    <w:p w14:paraId="39D0FFF5" w14:textId="77777777" w:rsidR="00BE12CC" w:rsidRDefault="00BE12CC" w:rsidP="00BE12CC">
      <w:pPr>
        <w:spacing w:after="160" w:line="259" w:lineRule="auto"/>
        <w:ind w:left="0" w:firstLine="0"/>
        <w:jc w:val="left"/>
      </w:pPr>
      <w:r>
        <w:t xml:space="preserve"> </w:t>
      </w:r>
    </w:p>
    <w:p w14:paraId="21F81C2B" w14:textId="77777777" w:rsidR="00BE12CC" w:rsidRDefault="00BE12CC" w:rsidP="00BE12CC">
      <w:pPr>
        <w:spacing w:after="0" w:line="259" w:lineRule="auto"/>
        <w:ind w:left="0" w:firstLine="0"/>
        <w:jc w:val="left"/>
      </w:pPr>
      <w:r>
        <w:t xml:space="preserve"> </w:t>
      </w:r>
    </w:p>
    <w:p w14:paraId="465D6002" w14:textId="77777777" w:rsidR="00BE12CC" w:rsidRDefault="00BE12CC" w:rsidP="00481A74">
      <w:pPr>
        <w:pStyle w:val="Heading1"/>
        <w:numPr>
          <w:ilvl w:val="0"/>
          <w:numId w:val="21"/>
        </w:numPr>
        <w:ind w:left="340"/>
      </w:pPr>
      <w:bookmarkStart w:id="38" w:name="_Toc146958106"/>
      <w:r w:rsidRPr="009068E3">
        <w:rPr>
          <w:sz w:val="28"/>
          <w:szCs w:val="20"/>
        </w:rPr>
        <w:lastRenderedPageBreak/>
        <w:t>Користена</w:t>
      </w:r>
      <w:r>
        <w:t xml:space="preserve"> </w:t>
      </w:r>
      <w:r w:rsidRPr="009068E3">
        <w:rPr>
          <w:sz w:val="28"/>
          <w:szCs w:val="20"/>
        </w:rPr>
        <w:t>литература</w:t>
      </w:r>
      <w:bookmarkEnd w:id="38"/>
      <w:r>
        <w:t xml:space="preserve"> </w:t>
      </w:r>
    </w:p>
    <w:p w14:paraId="07390406" w14:textId="77777777" w:rsidR="00BE12CC" w:rsidRDefault="00BE12CC" w:rsidP="00BE12CC">
      <w:pPr>
        <w:spacing w:after="311" w:line="259" w:lineRule="auto"/>
        <w:ind w:left="0" w:firstLine="0"/>
        <w:jc w:val="left"/>
      </w:pPr>
      <w:r>
        <w:t xml:space="preserve"> </w:t>
      </w:r>
    </w:p>
    <w:p w14:paraId="140F7EEB" w14:textId="77777777" w:rsidR="00BE12CC" w:rsidRDefault="00BE12CC" w:rsidP="00BE12CC">
      <w:pPr>
        <w:spacing w:after="277" w:line="259" w:lineRule="auto"/>
        <w:ind w:left="-5" w:right="179"/>
      </w:pPr>
      <w:r>
        <w:rPr>
          <w:b/>
        </w:rPr>
        <w:t xml:space="preserve">Front end: </w:t>
      </w:r>
    </w:p>
    <w:p w14:paraId="4BA67950" w14:textId="668C78F9" w:rsidR="00BE12CC" w:rsidRDefault="00C20952" w:rsidP="00BE12CC">
      <w:pPr>
        <w:numPr>
          <w:ilvl w:val="0"/>
          <w:numId w:val="7"/>
        </w:numPr>
        <w:spacing w:after="276" w:line="259" w:lineRule="auto"/>
        <w:ind w:right="51" w:hanging="360"/>
        <w:jc w:val="left"/>
      </w:pPr>
      <w:r w:rsidRPr="00C20952">
        <w:t xml:space="preserve">https://www.youtube.com/@IAmTimCorey </w:t>
      </w:r>
    </w:p>
    <w:p w14:paraId="4C88CD1A" w14:textId="77777777" w:rsidR="00BE12CC" w:rsidRDefault="00BE12CC" w:rsidP="00BE12CC">
      <w:pPr>
        <w:spacing w:after="277" w:line="259" w:lineRule="auto"/>
        <w:ind w:left="-5" w:right="179"/>
      </w:pPr>
      <w:r>
        <w:rPr>
          <w:b/>
        </w:rPr>
        <w:t xml:space="preserve">Back end: </w:t>
      </w:r>
    </w:p>
    <w:p w14:paraId="66C57265" w14:textId="77777777" w:rsidR="00C20952" w:rsidRDefault="00C20952" w:rsidP="00C20952">
      <w:pPr>
        <w:numPr>
          <w:ilvl w:val="0"/>
          <w:numId w:val="8"/>
        </w:numPr>
        <w:spacing w:after="276" w:line="259" w:lineRule="auto"/>
        <w:ind w:right="51" w:hanging="360"/>
        <w:jc w:val="left"/>
      </w:pPr>
      <w:r w:rsidRPr="00C20952">
        <w:t xml:space="preserve">https://www.youtube.com/@IAmTimCorey </w:t>
      </w:r>
    </w:p>
    <w:p w14:paraId="37312C85" w14:textId="6020D62D" w:rsidR="00C20952" w:rsidRDefault="00C20952" w:rsidP="00C20952">
      <w:pPr>
        <w:numPr>
          <w:ilvl w:val="0"/>
          <w:numId w:val="8"/>
        </w:numPr>
        <w:spacing w:after="276" w:line="259" w:lineRule="auto"/>
        <w:ind w:right="51" w:hanging="360"/>
        <w:jc w:val="left"/>
      </w:pPr>
      <w:r w:rsidRPr="00C20952">
        <w:t>https://www.youtube.com/@freecodecamp</w:t>
      </w:r>
    </w:p>
    <w:p w14:paraId="7F29A446" w14:textId="0909AC47" w:rsidR="00BE12CC" w:rsidRDefault="00C20952" w:rsidP="00BE12CC">
      <w:pPr>
        <w:numPr>
          <w:ilvl w:val="0"/>
          <w:numId w:val="8"/>
        </w:numPr>
        <w:spacing w:after="316" w:line="259" w:lineRule="auto"/>
        <w:ind w:right="51" w:hanging="360"/>
        <w:jc w:val="left"/>
      </w:pPr>
      <w:r w:rsidRPr="00C20952">
        <w:t>https://www.youtube.com/@programmingwithmosh</w:t>
      </w:r>
    </w:p>
    <w:p w14:paraId="7B8FFF32" w14:textId="77777777" w:rsidR="00BE12CC" w:rsidRDefault="00BE12CC" w:rsidP="00BE12CC">
      <w:pPr>
        <w:spacing w:after="277" w:line="259" w:lineRule="auto"/>
        <w:ind w:left="-5" w:right="179"/>
      </w:pPr>
      <w:r>
        <w:rPr>
          <w:b/>
        </w:rPr>
        <w:t xml:space="preserve">Дополнителни ресурси: </w:t>
      </w:r>
    </w:p>
    <w:p w14:paraId="5E3E2569" w14:textId="77777777" w:rsidR="00BE12CC" w:rsidRDefault="00C37BC6" w:rsidP="00BE12CC">
      <w:pPr>
        <w:numPr>
          <w:ilvl w:val="0"/>
          <w:numId w:val="9"/>
        </w:numPr>
        <w:spacing w:after="116" w:line="259" w:lineRule="auto"/>
        <w:ind w:right="51" w:hanging="360"/>
        <w:jc w:val="left"/>
      </w:pPr>
      <w:hyperlink r:id="rId60">
        <w:r w:rsidR="00BE12CC">
          <w:rPr>
            <w:color w:val="0563C1"/>
            <w:u w:val="single" w:color="0563C1"/>
          </w:rPr>
          <w:t>https://www.geeksforgeeks.org/</w:t>
        </w:r>
      </w:hyperlink>
      <w:hyperlink r:id="rId61">
        <w:r w:rsidR="00BE12CC">
          <w:t xml:space="preserve"> </w:t>
        </w:r>
      </w:hyperlink>
    </w:p>
    <w:p w14:paraId="313E5BA5" w14:textId="77777777" w:rsidR="00BE12CC" w:rsidRDefault="00C37BC6" w:rsidP="00BE12CC">
      <w:pPr>
        <w:numPr>
          <w:ilvl w:val="0"/>
          <w:numId w:val="9"/>
        </w:numPr>
        <w:spacing w:after="116" w:line="259" w:lineRule="auto"/>
        <w:ind w:right="51" w:hanging="360"/>
        <w:jc w:val="left"/>
      </w:pPr>
      <w:hyperlink r:id="rId62">
        <w:r w:rsidR="00BE12CC">
          <w:rPr>
            <w:color w:val="0563C1"/>
            <w:u w:val="single" w:color="0563C1"/>
          </w:rPr>
          <w:t>https://www.w3schools.com/</w:t>
        </w:r>
      </w:hyperlink>
      <w:hyperlink r:id="rId63">
        <w:r w:rsidR="00BE12CC">
          <w:t xml:space="preserve"> </w:t>
        </w:r>
      </w:hyperlink>
    </w:p>
    <w:p w14:paraId="404EA747" w14:textId="77777777" w:rsidR="00BE12CC" w:rsidRDefault="00C37BC6" w:rsidP="00BE12CC">
      <w:pPr>
        <w:numPr>
          <w:ilvl w:val="0"/>
          <w:numId w:val="9"/>
        </w:numPr>
        <w:spacing w:after="116" w:line="259" w:lineRule="auto"/>
        <w:ind w:right="51" w:hanging="360"/>
        <w:jc w:val="left"/>
      </w:pPr>
      <w:hyperlink r:id="rId64">
        <w:r w:rsidR="00BE12CC">
          <w:rPr>
            <w:color w:val="0563C1"/>
            <w:u w:val="single" w:color="0563C1"/>
          </w:rPr>
          <w:t>https://stackoverflow.com/</w:t>
        </w:r>
      </w:hyperlink>
      <w:hyperlink r:id="rId65">
        <w:r w:rsidR="00BE12CC">
          <w:t xml:space="preserve"> </w:t>
        </w:r>
      </w:hyperlink>
    </w:p>
    <w:p w14:paraId="4C86CFF5" w14:textId="0EFDE186" w:rsidR="00C20952" w:rsidRPr="00C20952" w:rsidRDefault="00C37BC6" w:rsidP="00BE12CC">
      <w:pPr>
        <w:numPr>
          <w:ilvl w:val="0"/>
          <w:numId w:val="9"/>
        </w:numPr>
        <w:spacing w:after="116" w:line="259" w:lineRule="auto"/>
        <w:ind w:right="51" w:hanging="360"/>
        <w:jc w:val="left"/>
      </w:pPr>
      <w:hyperlink r:id="rId66" w:history="1">
        <w:r w:rsidR="00C20952" w:rsidRPr="00155A5E">
          <w:rPr>
            <w:rStyle w:val="Hyperlink"/>
            <w:lang w:val="en-US"/>
          </w:rPr>
          <w:t>https://github.com/</w:t>
        </w:r>
      </w:hyperlink>
      <w:r w:rsidR="00C20952">
        <w:rPr>
          <w:lang w:val="en-US"/>
        </w:rPr>
        <w:t xml:space="preserve"> </w:t>
      </w:r>
    </w:p>
    <w:p w14:paraId="23C3F476" w14:textId="5A82FAD8" w:rsidR="00C20952" w:rsidRDefault="00C37BC6" w:rsidP="00BE12CC">
      <w:pPr>
        <w:numPr>
          <w:ilvl w:val="0"/>
          <w:numId w:val="9"/>
        </w:numPr>
        <w:spacing w:after="116" w:line="259" w:lineRule="auto"/>
        <w:ind w:right="51" w:hanging="360"/>
        <w:jc w:val="left"/>
      </w:pPr>
      <w:hyperlink r:id="rId67" w:history="1">
        <w:r w:rsidR="00C20952" w:rsidRPr="00155A5E">
          <w:rPr>
            <w:rStyle w:val="Hyperlink"/>
          </w:rPr>
          <w:t>https://learn.microsoft.com/en-us/</w:t>
        </w:r>
      </w:hyperlink>
    </w:p>
    <w:p w14:paraId="5CBC80D0" w14:textId="113679DD" w:rsidR="00C20952" w:rsidRDefault="00C37BC6" w:rsidP="00BE12CC">
      <w:pPr>
        <w:numPr>
          <w:ilvl w:val="0"/>
          <w:numId w:val="9"/>
        </w:numPr>
        <w:spacing w:after="116" w:line="259" w:lineRule="auto"/>
        <w:ind w:right="51" w:hanging="360"/>
        <w:jc w:val="left"/>
      </w:pPr>
      <w:hyperlink r:id="rId68" w:history="1">
        <w:r w:rsidR="00C20952" w:rsidRPr="00155A5E">
          <w:rPr>
            <w:rStyle w:val="Hyperlink"/>
          </w:rPr>
          <w:t>https://moodle2.ugd.edu.mk/</w:t>
        </w:r>
      </w:hyperlink>
    </w:p>
    <w:p w14:paraId="3E12E4F0" w14:textId="1873DD6A" w:rsidR="00C20952" w:rsidRDefault="00C37BC6" w:rsidP="00BE12CC">
      <w:pPr>
        <w:numPr>
          <w:ilvl w:val="0"/>
          <w:numId w:val="9"/>
        </w:numPr>
        <w:spacing w:after="116" w:line="259" w:lineRule="auto"/>
        <w:ind w:right="51" w:hanging="360"/>
        <w:jc w:val="left"/>
      </w:pPr>
      <w:hyperlink r:id="rId69" w:history="1">
        <w:r w:rsidR="00C20952" w:rsidRPr="00155A5E">
          <w:rPr>
            <w:rStyle w:val="Hyperlink"/>
          </w:rPr>
          <w:t>https://e-lib.ugd.edu.mk/naslovna.php</w:t>
        </w:r>
      </w:hyperlink>
    </w:p>
    <w:p w14:paraId="24741C92" w14:textId="5537DDA3" w:rsidR="00BE12CC" w:rsidRDefault="00C37BC6" w:rsidP="00BE12CC">
      <w:pPr>
        <w:numPr>
          <w:ilvl w:val="0"/>
          <w:numId w:val="9"/>
        </w:numPr>
        <w:spacing w:after="276" w:line="259" w:lineRule="auto"/>
        <w:ind w:right="51" w:hanging="360"/>
        <w:jc w:val="left"/>
      </w:pPr>
      <w:hyperlink r:id="rId70">
        <w:r w:rsidR="00BE12CC">
          <w:rPr>
            <w:color w:val="0563C1"/>
            <w:u w:val="single" w:color="0563C1"/>
          </w:rPr>
          <w:t>https://online.visual</w:t>
        </w:r>
      </w:hyperlink>
      <w:hyperlink r:id="rId71">
        <w:r w:rsidR="00BE12CC">
          <w:rPr>
            <w:color w:val="0563C1"/>
            <w:u w:val="single" w:color="0563C1"/>
          </w:rPr>
          <w:t>-</w:t>
        </w:r>
      </w:hyperlink>
      <w:hyperlink r:id="rId72">
        <w:r w:rsidR="00BE12CC">
          <w:rPr>
            <w:color w:val="0563C1"/>
            <w:u w:val="single" w:color="0563C1"/>
          </w:rPr>
          <w:t>paradigm.com/</w:t>
        </w:r>
      </w:hyperlink>
      <w:hyperlink r:id="rId73">
        <w:r w:rsidR="00BE12CC">
          <w:t xml:space="preserve"> </w:t>
        </w:r>
      </w:hyperlink>
    </w:p>
    <w:p w14:paraId="1578D559" w14:textId="77777777" w:rsidR="00BE12CC" w:rsidRDefault="00BE12CC" w:rsidP="00BE12CC">
      <w:pPr>
        <w:spacing w:after="275" w:line="259" w:lineRule="auto"/>
        <w:ind w:left="0" w:firstLine="0"/>
        <w:jc w:val="left"/>
      </w:pPr>
      <w:r>
        <w:t xml:space="preserve"> </w:t>
      </w:r>
    </w:p>
    <w:p w14:paraId="579D75AC" w14:textId="77777777" w:rsidR="00BE12CC" w:rsidRDefault="00BE12CC" w:rsidP="00BE12CC">
      <w:pPr>
        <w:spacing w:after="0" w:line="259" w:lineRule="auto"/>
        <w:ind w:left="0" w:firstLine="0"/>
        <w:jc w:val="left"/>
      </w:pPr>
      <w:r>
        <w:t xml:space="preserve"> </w:t>
      </w:r>
    </w:p>
    <w:p w14:paraId="41339FD8" w14:textId="77777777" w:rsidR="0015182C" w:rsidRDefault="0015182C"/>
    <w:sectPr w:rsidR="0015182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052163" w14:textId="77777777" w:rsidR="008F3F2E" w:rsidRDefault="008F3F2E" w:rsidP="00987F0C">
      <w:pPr>
        <w:spacing w:after="0" w:line="240" w:lineRule="auto"/>
      </w:pPr>
      <w:r>
        <w:separator/>
      </w:r>
    </w:p>
  </w:endnote>
  <w:endnote w:type="continuationSeparator" w:id="0">
    <w:p w14:paraId="289167C8" w14:textId="77777777" w:rsidR="008F3F2E" w:rsidRDefault="008F3F2E" w:rsidP="00987F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scadia Mono">
    <w:panose1 w:val="020B0609020000020004"/>
    <w:charset w:val="CC"/>
    <w:family w:val="modern"/>
    <w:pitch w:val="fixed"/>
    <w:sig w:usb0="A1002AFF" w:usb1="4000F9FB" w:usb2="00040000"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C2593" w14:textId="77777777" w:rsidR="008F3F2E" w:rsidRDefault="008F3F2E" w:rsidP="00987F0C">
      <w:pPr>
        <w:spacing w:after="0" w:line="240" w:lineRule="auto"/>
      </w:pPr>
      <w:r>
        <w:separator/>
      </w:r>
    </w:p>
  </w:footnote>
  <w:footnote w:type="continuationSeparator" w:id="0">
    <w:p w14:paraId="2C8E7B4B" w14:textId="77777777" w:rsidR="008F3F2E" w:rsidRDefault="008F3F2E" w:rsidP="00987F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5009A"/>
    <w:multiLevelType w:val="multilevel"/>
    <w:tmpl w:val="724E90F2"/>
    <w:lvl w:ilvl="0">
      <w:start w:val="5"/>
      <w:numFmt w:val="decimal"/>
      <w:lvlText w:val="%1"/>
      <w:lvlJc w:val="left"/>
      <w:pPr>
        <w:ind w:left="456" w:hanging="45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6E7099D"/>
    <w:multiLevelType w:val="multilevel"/>
    <w:tmpl w:val="E20A3E14"/>
    <w:lvl w:ilvl="0">
      <w:start w:val="4"/>
      <w:numFmt w:val="decimal"/>
      <w:lvlText w:val="%1"/>
      <w:lvlJc w:val="left"/>
      <w:pPr>
        <w:ind w:left="384" w:hanging="384"/>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9E0061E"/>
    <w:multiLevelType w:val="multilevel"/>
    <w:tmpl w:val="D10C7444"/>
    <w:lvl w:ilvl="0">
      <w:start w:val="6"/>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CA6BB2"/>
    <w:multiLevelType w:val="multilevel"/>
    <w:tmpl w:val="724E90F2"/>
    <w:lvl w:ilvl="0">
      <w:start w:val="5"/>
      <w:numFmt w:val="decimal"/>
      <w:lvlText w:val="%1"/>
      <w:lvlJc w:val="left"/>
      <w:pPr>
        <w:ind w:left="456" w:hanging="45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863494A"/>
    <w:multiLevelType w:val="hybridMultilevel"/>
    <w:tmpl w:val="B656B88C"/>
    <w:lvl w:ilvl="0" w:tplc="72583824">
      <w:start w:val="1"/>
      <w:numFmt w:val="decimal"/>
      <w:lvlText w:val="%1."/>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5543652">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31E53BE">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374BD42">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BA6FC00">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1AAC0C6">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5062C7C">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18FC12">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A304458">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B751CFA"/>
    <w:multiLevelType w:val="hybridMultilevel"/>
    <w:tmpl w:val="B0CC0D62"/>
    <w:lvl w:ilvl="0" w:tplc="042F000F">
      <w:start w:val="1"/>
      <w:numFmt w:val="decimal"/>
      <w:lvlText w:val="%1."/>
      <w:lvlJc w:val="left"/>
      <w:pPr>
        <w:ind w:left="792" w:hanging="360"/>
      </w:pPr>
    </w:lvl>
    <w:lvl w:ilvl="1" w:tplc="042F0019" w:tentative="1">
      <w:start w:val="1"/>
      <w:numFmt w:val="lowerLetter"/>
      <w:lvlText w:val="%2."/>
      <w:lvlJc w:val="left"/>
      <w:pPr>
        <w:ind w:left="1512" w:hanging="360"/>
      </w:pPr>
    </w:lvl>
    <w:lvl w:ilvl="2" w:tplc="042F001B" w:tentative="1">
      <w:start w:val="1"/>
      <w:numFmt w:val="lowerRoman"/>
      <w:lvlText w:val="%3."/>
      <w:lvlJc w:val="right"/>
      <w:pPr>
        <w:ind w:left="2232" w:hanging="180"/>
      </w:pPr>
    </w:lvl>
    <w:lvl w:ilvl="3" w:tplc="042F000F" w:tentative="1">
      <w:start w:val="1"/>
      <w:numFmt w:val="decimal"/>
      <w:lvlText w:val="%4."/>
      <w:lvlJc w:val="left"/>
      <w:pPr>
        <w:ind w:left="2952" w:hanging="360"/>
      </w:pPr>
    </w:lvl>
    <w:lvl w:ilvl="4" w:tplc="042F0019" w:tentative="1">
      <w:start w:val="1"/>
      <w:numFmt w:val="lowerLetter"/>
      <w:lvlText w:val="%5."/>
      <w:lvlJc w:val="left"/>
      <w:pPr>
        <w:ind w:left="3672" w:hanging="360"/>
      </w:pPr>
    </w:lvl>
    <w:lvl w:ilvl="5" w:tplc="042F001B" w:tentative="1">
      <w:start w:val="1"/>
      <w:numFmt w:val="lowerRoman"/>
      <w:lvlText w:val="%6."/>
      <w:lvlJc w:val="right"/>
      <w:pPr>
        <w:ind w:left="4392" w:hanging="180"/>
      </w:pPr>
    </w:lvl>
    <w:lvl w:ilvl="6" w:tplc="042F000F" w:tentative="1">
      <w:start w:val="1"/>
      <w:numFmt w:val="decimal"/>
      <w:lvlText w:val="%7."/>
      <w:lvlJc w:val="left"/>
      <w:pPr>
        <w:ind w:left="5112" w:hanging="360"/>
      </w:pPr>
    </w:lvl>
    <w:lvl w:ilvl="7" w:tplc="042F0019" w:tentative="1">
      <w:start w:val="1"/>
      <w:numFmt w:val="lowerLetter"/>
      <w:lvlText w:val="%8."/>
      <w:lvlJc w:val="left"/>
      <w:pPr>
        <w:ind w:left="5832" w:hanging="360"/>
      </w:pPr>
    </w:lvl>
    <w:lvl w:ilvl="8" w:tplc="042F001B" w:tentative="1">
      <w:start w:val="1"/>
      <w:numFmt w:val="lowerRoman"/>
      <w:lvlText w:val="%9."/>
      <w:lvlJc w:val="right"/>
      <w:pPr>
        <w:ind w:left="6552" w:hanging="180"/>
      </w:pPr>
    </w:lvl>
  </w:abstractNum>
  <w:abstractNum w:abstractNumId="6" w15:restartNumberingAfterBreak="0">
    <w:nsid w:val="20D36775"/>
    <w:multiLevelType w:val="multilevel"/>
    <w:tmpl w:val="724E90F2"/>
    <w:lvl w:ilvl="0">
      <w:start w:val="5"/>
      <w:numFmt w:val="decimal"/>
      <w:lvlText w:val="%1"/>
      <w:lvlJc w:val="left"/>
      <w:pPr>
        <w:ind w:left="456" w:hanging="45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23203BAA"/>
    <w:multiLevelType w:val="hybridMultilevel"/>
    <w:tmpl w:val="75327CBE"/>
    <w:lvl w:ilvl="0" w:tplc="0D2E0496">
      <w:start w:val="1"/>
      <w:numFmt w:val="decimal"/>
      <w:lvlText w:val="%1."/>
      <w:lvlJc w:val="left"/>
      <w:pPr>
        <w:ind w:left="7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23615EE">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99E07EE">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268DD36">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0AAF180">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AE6B930">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7F899D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88C27CA">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AF83930">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ADD2707"/>
    <w:multiLevelType w:val="multilevel"/>
    <w:tmpl w:val="042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444DD6"/>
    <w:multiLevelType w:val="hybridMultilevel"/>
    <w:tmpl w:val="BEF8E9E6"/>
    <w:lvl w:ilvl="0" w:tplc="B666134C">
      <w:start w:val="1"/>
      <w:numFmt w:val="decimal"/>
      <w:lvlText w:val="%1."/>
      <w:lvlJc w:val="left"/>
      <w:pPr>
        <w:ind w:left="7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DF867D4">
      <w:start w:val="1"/>
      <w:numFmt w:val="lowerLetter"/>
      <w:lvlText w:val="%2"/>
      <w:lvlJc w:val="left"/>
      <w:pPr>
        <w:ind w:left="12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8F2A022">
      <w:start w:val="1"/>
      <w:numFmt w:val="lowerRoman"/>
      <w:lvlText w:val="%3"/>
      <w:lvlJc w:val="left"/>
      <w:pPr>
        <w:ind w:left="19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650D7C6">
      <w:start w:val="1"/>
      <w:numFmt w:val="decimal"/>
      <w:lvlText w:val="%4"/>
      <w:lvlJc w:val="left"/>
      <w:pPr>
        <w:ind w:left="26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A325E64">
      <w:start w:val="1"/>
      <w:numFmt w:val="lowerLetter"/>
      <w:lvlText w:val="%5"/>
      <w:lvlJc w:val="left"/>
      <w:pPr>
        <w:ind w:left="33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22ADFE6">
      <w:start w:val="1"/>
      <w:numFmt w:val="lowerRoman"/>
      <w:lvlText w:val="%6"/>
      <w:lvlJc w:val="left"/>
      <w:pPr>
        <w:ind w:left="41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56CE9E8">
      <w:start w:val="1"/>
      <w:numFmt w:val="decimal"/>
      <w:lvlText w:val="%7"/>
      <w:lvlJc w:val="left"/>
      <w:pPr>
        <w:ind w:left="48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B0C05DE">
      <w:start w:val="1"/>
      <w:numFmt w:val="lowerLetter"/>
      <w:lvlText w:val="%8"/>
      <w:lvlJc w:val="left"/>
      <w:pPr>
        <w:ind w:left="55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AECAA56">
      <w:start w:val="1"/>
      <w:numFmt w:val="lowerRoman"/>
      <w:lvlText w:val="%9"/>
      <w:lvlJc w:val="left"/>
      <w:pPr>
        <w:ind w:left="62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21C680C"/>
    <w:multiLevelType w:val="hybridMultilevel"/>
    <w:tmpl w:val="40AEBF68"/>
    <w:lvl w:ilvl="0" w:tplc="042F000F">
      <w:start w:val="1"/>
      <w:numFmt w:val="decimal"/>
      <w:lvlText w:val="%1."/>
      <w:lvlJc w:val="left"/>
      <w:pPr>
        <w:ind w:left="720" w:hanging="360"/>
      </w:pPr>
      <w:rPr>
        <w:rFonts w:hint="default"/>
      </w:rPr>
    </w:lvl>
    <w:lvl w:ilvl="1" w:tplc="042F0019" w:tentative="1">
      <w:start w:val="1"/>
      <w:numFmt w:val="lowerLetter"/>
      <w:lvlText w:val="%2."/>
      <w:lvlJc w:val="left"/>
      <w:pPr>
        <w:ind w:left="1440" w:hanging="360"/>
      </w:pPr>
    </w:lvl>
    <w:lvl w:ilvl="2" w:tplc="042F001B" w:tentative="1">
      <w:start w:val="1"/>
      <w:numFmt w:val="lowerRoman"/>
      <w:lvlText w:val="%3."/>
      <w:lvlJc w:val="right"/>
      <w:pPr>
        <w:ind w:left="2160" w:hanging="180"/>
      </w:pPr>
    </w:lvl>
    <w:lvl w:ilvl="3" w:tplc="042F000F" w:tentative="1">
      <w:start w:val="1"/>
      <w:numFmt w:val="decimal"/>
      <w:lvlText w:val="%4."/>
      <w:lvlJc w:val="left"/>
      <w:pPr>
        <w:ind w:left="2880" w:hanging="360"/>
      </w:pPr>
    </w:lvl>
    <w:lvl w:ilvl="4" w:tplc="042F0019" w:tentative="1">
      <w:start w:val="1"/>
      <w:numFmt w:val="lowerLetter"/>
      <w:lvlText w:val="%5."/>
      <w:lvlJc w:val="left"/>
      <w:pPr>
        <w:ind w:left="3600" w:hanging="360"/>
      </w:pPr>
    </w:lvl>
    <w:lvl w:ilvl="5" w:tplc="042F001B" w:tentative="1">
      <w:start w:val="1"/>
      <w:numFmt w:val="lowerRoman"/>
      <w:lvlText w:val="%6."/>
      <w:lvlJc w:val="right"/>
      <w:pPr>
        <w:ind w:left="4320" w:hanging="180"/>
      </w:pPr>
    </w:lvl>
    <w:lvl w:ilvl="6" w:tplc="042F000F" w:tentative="1">
      <w:start w:val="1"/>
      <w:numFmt w:val="decimal"/>
      <w:lvlText w:val="%7."/>
      <w:lvlJc w:val="left"/>
      <w:pPr>
        <w:ind w:left="5040" w:hanging="360"/>
      </w:pPr>
    </w:lvl>
    <w:lvl w:ilvl="7" w:tplc="042F0019" w:tentative="1">
      <w:start w:val="1"/>
      <w:numFmt w:val="lowerLetter"/>
      <w:lvlText w:val="%8."/>
      <w:lvlJc w:val="left"/>
      <w:pPr>
        <w:ind w:left="5760" w:hanging="360"/>
      </w:pPr>
    </w:lvl>
    <w:lvl w:ilvl="8" w:tplc="042F001B" w:tentative="1">
      <w:start w:val="1"/>
      <w:numFmt w:val="lowerRoman"/>
      <w:lvlText w:val="%9."/>
      <w:lvlJc w:val="right"/>
      <w:pPr>
        <w:ind w:left="6480" w:hanging="180"/>
      </w:pPr>
    </w:lvl>
  </w:abstractNum>
  <w:abstractNum w:abstractNumId="11" w15:restartNumberingAfterBreak="0">
    <w:nsid w:val="45CE2E18"/>
    <w:multiLevelType w:val="multilevel"/>
    <w:tmpl w:val="20F6D7EE"/>
    <w:lvl w:ilvl="0">
      <w:start w:val="4"/>
      <w:numFmt w:val="decimal"/>
      <w:lvlText w:val="%1"/>
      <w:lvlJc w:val="left"/>
      <w:pPr>
        <w:ind w:left="384" w:hanging="384"/>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14F78A2"/>
    <w:multiLevelType w:val="hybridMultilevel"/>
    <w:tmpl w:val="78945678"/>
    <w:lvl w:ilvl="0" w:tplc="B57E3304">
      <w:start w:val="1"/>
      <w:numFmt w:val="decimal"/>
      <w:lvlText w:val="%1."/>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9CA9AB8">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4DC8D88">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E2811DE">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5BACD5C">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CA89948">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4440E8E">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2A88E06">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1C42B66">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4542938"/>
    <w:multiLevelType w:val="hybridMultilevel"/>
    <w:tmpl w:val="EE780620"/>
    <w:lvl w:ilvl="0" w:tplc="6A4660E8">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E8C2F6">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A900BC2">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2B46C5E">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56A2A84">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F0821E">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74A6AE4">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18AFAA8">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7EA5224">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4BC3BED"/>
    <w:multiLevelType w:val="hybridMultilevel"/>
    <w:tmpl w:val="6686C392"/>
    <w:lvl w:ilvl="0" w:tplc="59DA613E">
      <w:start w:val="1"/>
      <w:numFmt w:val="decimal"/>
      <w:lvlText w:val="%1."/>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85E7828">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ED8BF70">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1A413C0">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B56AA86">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7142450">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B1C6520">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9DAF5DE">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A1CE150">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ED36241"/>
    <w:multiLevelType w:val="hybridMultilevel"/>
    <w:tmpl w:val="59CC57B2"/>
    <w:lvl w:ilvl="0" w:tplc="D6AC28D0">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AB6E258">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5F00E50">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51C5170">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954499C">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AE2A3AE">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0882F8E">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9A81E18">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35AC712">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EF62AE9"/>
    <w:multiLevelType w:val="hybridMultilevel"/>
    <w:tmpl w:val="BEAC3EE2"/>
    <w:lvl w:ilvl="0" w:tplc="042F000F">
      <w:start w:val="1"/>
      <w:numFmt w:val="decimal"/>
      <w:lvlText w:val="%1."/>
      <w:lvlJc w:val="left"/>
      <w:pPr>
        <w:ind w:left="792" w:hanging="360"/>
      </w:pPr>
    </w:lvl>
    <w:lvl w:ilvl="1" w:tplc="042F0019" w:tentative="1">
      <w:start w:val="1"/>
      <w:numFmt w:val="lowerLetter"/>
      <w:lvlText w:val="%2."/>
      <w:lvlJc w:val="left"/>
      <w:pPr>
        <w:ind w:left="1512" w:hanging="360"/>
      </w:pPr>
    </w:lvl>
    <w:lvl w:ilvl="2" w:tplc="042F001B" w:tentative="1">
      <w:start w:val="1"/>
      <w:numFmt w:val="lowerRoman"/>
      <w:lvlText w:val="%3."/>
      <w:lvlJc w:val="right"/>
      <w:pPr>
        <w:ind w:left="2232" w:hanging="180"/>
      </w:pPr>
    </w:lvl>
    <w:lvl w:ilvl="3" w:tplc="042F000F" w:tentative="1">
      <w:start w:val="1"/>
      <w:numFmt w:val="decimal"/>
      <w:lvlText w:val="%4."/>
      <w:lvlJc w:val="left"/>
      <w:pPr>
        <w:ind w:left="2952" w:hanging="360"/>
      </w:pPr>
    </w:lvl>
    <w:lvl w:ilvl="4" w:tplc="042F0019" w:tentative="1">
      <w:start w:val="1"/>
      <w:numFmt w:val="lowerLetter"/>
      <w:lvlText w:val="%5."/>
      <w:lvlJc w:val="left"/>
      <w:pPr>
        <w:ind w:left="3672" w:hanging="360"/>
      </w:pPr>
    </w:lvl>
    <w:lvl w:ilvl="5" w:tplc="042F001B" w:tentative="1">
      <w:start w:val="1"/>
      <w:numFmt w:val="lowerRoman"/>
      <w:lvlText w:val="%6."/>
      <w:lvlJc w:val="right"/>
      <w:pPr>
        <w:ind w:left="4392" w:hanging="180"/>
      </w:pPr>
    </w:lvl>
    <w:lvl w:ilvl="6" w:tplc="042F000F" w:tentative="1">
      <w:start w:val="1"/>
      <w:numFmt w:val="decimal"/>
      <w:lvlText w:val="%7."/>
      <w:lvlJc w:val="left"/>
      <w:pPr>
        <w:ind w:left="5112" w:hanging="360"/>
      </w:pPr>
    </w:lvl>
    <w:lvl w:ilvl="7" w:tplc="042F0019" w:tentative="1">
      <w:start w:val="1"/>
      <w:numFmt w:val="lowerLetter"/>
      <w:lvlText w:val="%8."/>
      <w:lvlJc w:val="left"/>
      <w:pPr>
        <w:ind w:left="5832" w:hanging="360"/>
      </w:pPr>
    </w:lvl>
    <w:lvl w:ilvl="8" w:tplc="042F001B" w:tentative="1">
      <w:start w:val="1"/>
      <w:numFmt w:val="lowerRoman"/>
      <w:lvlText w:val="%9."/>
      <w:lvlJc w:val="right"/>
      <w:pPr>
        <w:ind w:left="6552" w:hanging="180"/>
      </w:pPr>
    </w:lvl>
  </w:abstractNum>
  <w:abstractNum w:abstractNumId="17" w15:restartNumberingAfterBreak="0">
    <w:nsid w:val="707C1EAD"/>
    <w:multiLevelType w:val="hybridMultilevel"/>
    <w:tmpl w:val="2814066A"/>
    <w:lvl w:ilvl="0" w:tplc="6190338C">
      <w:start w:val="1"/>
      <w:numFmt w:val="decimal"/>
      <w:lvlText w:val="%1."/>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C983F46">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BC4DA8A">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27A2B98">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E12028A">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068AFCC">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87E19DC">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BCCFF9A">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F5E54DA">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4EE1F0B"/>
    <w:multiLevelType w:val="multilevel"/>
    <w:tmpl w:val="579ECDD8"/>
    <w:lvl w:ilvl="0">
      <w:start w:val="1"/>
      <w:numFmt w:val="decimal"/>
      <w:pStyle w:val="Heading1"/>
      <w:lvlText w:val="%1."/>
      <w:lvlJc w:val="left"/>
      <w:pPr>
        <w:ind w:left="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7C97710C"/>
    <w:multiLevelType w:val="hybridMultilevel"/>
    <w:tmpl w:val="39E8C126"/>
    <w:lvl w:ilvl="0" w:tplc="80442DB8">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C323146">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9E4F9AC">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070D76C">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6D60ED6">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8FE8990">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6F05D76">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242F390">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594F70A">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7EA42B9A"/>
    <w:multiLevelType w:val="hybridMultilevel"/>
    <w:tmpl w:val="EAA67B16"/>
    <w:lvl w:ilvl="0" w:tplc="042F000F">
      <w:start w:val="1"/>
      <w:numFmt w:val="decimal"/>
      <w:lvlText w:val="%1."/>
      <w:lvlJc w:val="left"/>
      <w:pPr>
        <w:ind w:left="792" w:hanging="360"/>
      </w:pPr>
    </w:lvl>
    <w:lvl w:ilvl="1" w:tplc="042F0019" w:tentative="1">
      <w:start w:val="1"/>
      <w:numFmt w:val="lowerLetter"/>
      <w:lvlText w:val="%2."/>
      <w:lvlJc w:val="left"/>
      <w:pPr>
        <w:ind w:left="1512" w:hanging="360"/>
      </w:pPr>
    </w:lvl>
    <w:lvl w:ilvl="2" w:tplc="042F001B" w:tentative="1">
      <w:start w:val="1"/>
      <w:numFmt w:val="lowerRoman"/>
      <w:lvlText w:val="%3."/>
      <w:lvlJc w:val="right"/>
      <w:pPr>
        <w:ind w:left="2232" w:hanging="180"/>
      </w:pPr>
    </w:lvl>
    <w:lvl w:ilvl="3" w:tplc="042F000F" w:tentative="1">
      <w:start w:val="1"/>
      <w:numFmt w:val="decimal"/>
      <w:lvlText w:val="%4."/>
      <w:lvlJc w:val="left"/>
      <w:pPr>
        <w:ind w:left="2952" w:hanging="360"/>
      </w:pPr>
    </w:lvl>
    <w:lvl w:ilvl="4" w:tplc="042F0019" w:tentative="1">
      <w:start w:val="1"/>
      <w:numFmt w:val="lowerLetter"/>
      <w:lvlText w:val="%5."/>
      <w:lvlJc w:val="left"/>
      <w:pPr>
        <w:ind w:left="3672" w:hanging="360"/>
      </w:pPr>
    </w:lvl>
    <w:lvl w:ilvl="5" w:tplc="042F001B" w:tentative="1">
      <w:start w:val="1"/>
      <w:numFmt w:val="lowerRoman"/>
      <w:lvlText w:val="%6."/>
      <w:lvlJc w:val="right"/>
      <w:pPr>
        <w:ind w:left="4392" w:hanging="180"/>
      </w:pPr>
    </w:lvl>
    <w:lvl w:ilvl="6" w:tplc="042F000F" w:tentative="1">
      <w:start w:val="1"/>
      <w:numFmt w:val="decimal"/>
      <w:lvlText w:val="%7."/>
      <w:lvlJc w:val="left"/>
      <w:pPr>
        <w:ind w:left="5112" w:hanging="360"/>
      </w:pPr>
    </w:lvl>
    <w:lvl w:ilvl="7" w:tplc="042F0019" w:tentative="1">
      <w:start w:val="1"/>
      <w:numFmt w:val="lowerLetter"/>
      <w:lvlText w:val="%8."/>
      <w:lvlJc w:val="left"/>
      <w:pPr>
        <w:ind w:left="5832" w:hanging="360"/>
      </w:pPr>
    </w:lvl>
    <w:lvl w:ilvl="8" w:tplc="042F001B" w:tentative="1">
      <w:start w:val="1"/>
      <w:numFmt w:val="lowerRoman"/>
      <w:lvlText w:val="%9."/>
      <w:lvlJc w:val="right"/>
      <w:pPr>
        <w:ind w:left="6552" w:hanging="180"/>
      </w:pPr>
    </w:lvl>
  </w:abstractNum>
  <w:abstractNum w:abstractNumId="21" w15:restartNumberingAfterBreak="0">
    <w:nsid w:val="7FE72653"/>
    <w:multiLevelType w:val="multilevel"/>
    <w:tmpl w:val="724E90F2"/>
    <w:lvl w:ilvl="0">
      <w:start w:val="4"/>
      <w:numFmt w:val="decimal"/>
      <w:lvlText w:val="%1"/>
      <w:lvlJc w:val="left"/>
      <w:pPr>
        <w:ind w:left="456" w:hanging="45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895047224">
    <w:abstractNumId w:val="7"/>
  </w:num>
  <w:num w:numId="2" w16cid:durableId="1642419935">
    <w:abstractNumId w:val="19"/>
  </w:num>
  <w:num w:numId="3" w16cid:durableId="1775520405">
    <w:abstractNumId w:val="13"/>
  </w:num>
  <w:num w:numId="4" w16cid:durableId="139614486">
    <w:abstractNumId w:val="9"/>
  </w:num>
  <w:num w:numId="5" w16cid:durableId="1996376862">
    <w:abstractNumId w:val="15"/>
  </w:num>
  <w:num w:numId="6" w16cid:durableId="9259858">
    <w:abstractNumId w:val="4"/>
  </w:num>
  <w:num w:numId="7" w16cid:durableId="1113094166">
    <w:abstractNumId w:val="12"/>
  </w:num>
  <w:num w:numId="8" w16cid:durableId="1150439090">
    <w:abstractNumId w:val="14"/>
  </w:num>
  <w:num w:numId="9" w16cid:durableId="1219366924">
    <w:abstractNumId w:val="17"/>
  </w:num>
  <w:num w:numId="10" w16cid:durableId="1197040288">
    <w:abstractNumId w:val="18"/>
  </w:num>
  <w:num w:numId="11" w16cid:durableId="358315860">
    <w:abstractNumId w:val="8"/>
  </w:num>
  <w:num w:numId="12" w16cid:durableId="879366925">
    <w:abstractNumId w:val="20"/>
  </w:num>
  <w:num w:numId="13" w16cid:durableId="1494485973">
    <w:abstractNumId w:val="5"/>
  </w:num>
  <w:num w:numId="14" w16cid:durableId="1766489072">
    <w:abstractNumId w:val="16"/>
  </w:num>
  <w:num w:numId="15" w16cid:durableId="2144343563">
    <w:abstractNumId w:val="0"/>
  </w:num>
  <w:num w:numId="16" w16cid:durableId="146871357">
    <w:abstractNumId w:val="3"/>
  </w:num>
  <w:num w:numId="17" w16cid:durableId="1132863003">
    <w:abstractNumId w:val="6"/>
  </w:num>
  <w:num w:numId="18" w16cid:durableId="1792089834">
    <w:abstractNumId w:val="21"/>
  </w:num>
  <w:num w:numId="19" w16cid:durableId="180124836">
    <w:abstractNumId w:val="1"/>
  </w:num>
  <w:num w:numId="20" w16cid:durableId="1123693404">
    <w:abstractNumId w:val="11"/>
  </w:num>
  <w:num w:numId="21" w16cid:durableId="2091655848">
    <w:abstractNumId w:val="2"/>
  </w:num>
  <w:num w:numId="22" w16cid:durableId="714964076">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veta Martinovska Bande">
    <w15:presenceInfo w15:providerId="AD" w15:userId="S::cveta.martinovska@ugd.edu.mk::61b4a159-751b-4a5e-a59a-a78d4d1c8c3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82C"/>
    <w:rsid w:val="0003079F"/>
    <w:rsid w:val="00122715"/>
    <w:rsid w:val="0015182C"/>
    <w:rsid w:val="00205651"/>
    <w:rsid w:val="0028493B"/>
    <w:rsid w:val="002A5D8F"/>
    <w:rsid w:val="002C4DE7"/>
    <w:rsid w:val="002D2065"/>
    <w:rsid w:val="00310994"/>
    <w:rsid w:val="00350C72"/>
    <w:rsid w:val="003A06FE"/>
    <w:rsid w:val="003B7516"/>
    <w:rsid w:val="003C335E"/>
    <w:rsid w:val="003E156D"/>
    <w:rsid w:val="003F0E81"/>
    <w:rsid w:val="00441CC6"/>
    <w:rsid w:val="00442432"/>
    <w:rsid w:val="0047335E"/>
    <w:rsid w:val="00481A74"/>
    <w:rsid w:val="004876E0"/>
    <w:rsid w:val="00495F65"/>
    <w:rsid w:val="004F386E"/>
    <w:rsid w:val="00526216"/>
    <w:rsid w:val="005362B6"/>
    <w:rsid w:val="0054112D"/>
    <w:rsid w:val="00563BA8"/>
    <w:rsid w:val="00580D42"/>
    <w:rsid w:val="0058571C"/>
    <w:rsid w:val="005D225C"/>
    <w:rsid w:val="005F2574"/>
    <w:rsid w:val="00605A7E"/>
    <w:rsid w:val="00696B9F"/>
    <w:rsid w:val="006D72D6"/>
    <w:rsid w:val="006E2859"/>
    <w:rsid w:val="007474EC"/>
    <w:rsid w:val="007769CD"/>
    <w:rsid w:val="007C361D"/>
    <w:rsid w:val="00840100"/>
    <w:rsid w:val="0088381A"/>
    <w:rsid w:val="008A1131"/>
    <w:rsid w:val="008A113A"/>
    <w:rsid w:val="008B1272"/>
    <w:rsid w:val="008C1006"/>
    <w:rsid w:val="008F0003"/>
    <w:rsid w:val="008F3F2E"/>
    <w:rsid w:val="008F6A3F"/>
    <w:rsid w:val="009068E3"/>
    <w:rsid w:val="009233AC"/>
    <w:rsid w:val="00941B36"/>
    <w:rsid w:val="00951316"/>
    <w:rsid w:val="00960B44"/>
    <w:rsid w:val="00987F0C"/>
    <w:rsid w:val="009B3868"/>
    <w:rsid w:val="009F5AD7"/>
    <w:rsid w:val="00A26C31"/>
    <w:rsid w:val="00B16AC6"/>
    <w:rsid w:val="00B3175C"/>
    <w:rsid w:val="00B43A2B"/>
    <w:rsid w:val="00B65B89"/>
    <w:rsid w:val="00BE12CC"/>
    <w:rsid w:val="00C03C32"/>
    <w:rsid w:val="00C062B8"/>
    <w:rsid w:val="00C20952"/>
    <w:rsid w:val="00C37BC6"/>
    <w:rsid w:val="00C42222"/>
    <w:rsid w:val="00C949AE"/>
    <w:rsid w:val="00D24CBD"/>
    <w:rsid w:val="00D67919"/>
    <w:rsid w:val="00DA253F"/>
    <w:rsid w:val="00DF5ECF"/>
    <w:rsid w:val="00E57BDE"/>
    <w:rsid w:val="00ED7071"/>
    <w:rsid w:val="00FB17B0"/>
    <w:rsid w:val="00FB6E3C"/>
    <w:rsid w:val="00FC3C3E"/>
    <w:rsid w:val="04F11EFB"/>
    <w:rsid w:val="1C24CCE5"/>
    <w:rsid w:val="2A1CC5E7"/>
    <w:rsid w:val="2E577F63"/>
    <w:rsid w:val="2EB15BA6"/>
    <w:rsid w:val="385816AE"/>
    <w:rsid w:val="3C306FCB"/>
    <w:rsid w:val="3CC1A24C"/>
    <w:rsid w:val="51252309"/>
    <w:rsid w:val="51A718C9"/>
    <w:rsid w:val="59E02FE2"/>
    <w:rsid w:val="5B7C0043"/>
    <w:rsid w:val="5E3A7EBF"/>
    <w:rsid w:val="5FD64F20"/>
    <w:rsid w:val="6105EC8C"/>
    <w:rsid w:val="7B3A1CA4"/>
  </w:rsids>
  <m:mathPr>
    <m:mathFont m:val="Cambria Math"/>
    <m:brkBin m:val="before"/>
    <m:brkBinSub m:val="--"/>
    <m:smallFrac m:val="0"/>
    <m:dispDef/>
    <m:lMargin m:val="0"/>
    <m:rMargin m:val="0"/>
    <m:defJc m:val="centerGroup"/>
    <m:wrapIndent m:val="1440"/>
    <m:intLim m:val="subSup"/>
    <m:naryLim m:val="undOvr"/>
  </m:mathPr>
  <w:themeFontLang w:val="mk-M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DD76F"/>
  <w15:chartTrackingRefBased/>
  <w15:docId w15:val="{DC2B468B-9CAF-48DF-9E5A-3A0AFCA35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mk-M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182C"/>
    <w:pPr>
      <w:spacing w:after="114" w:line="267" w:lineRule="auto"/>
      <w:ind w:left="10" w:hanging="10"/>
      <w:jc w:val="both"/>
    </w:pPr>
    <w:rPr>
      <w:rFonts w:ascii="Arial" w:eastAsia="Arial" w:hAnsi="Arial" w:cs="Arial"/>
      <w:color w:val="000000"/>
      <w:sz w:val="24"/>
      <w:lang w:eastAsia="mk-MK"/>
    </w:rPr>
  </w:style>
  <w:style w:type="paragraph" w:styleId="Heading1">
    <w:name w:val="heading 1"/>
    <w:next w:val="Normal"/>
    <w:link w:val="Heading1Char"/>
    <w:uiPriority w:val="9"/>
    <w:qFormat/>
    <w:rsid w:val="00BE12CC"/>
    <w:pPr>
      <w:keepNext/>
      <w:keepLines/>
      <w:numPr>
        <w:numId w:val="10"/>
      </w:numPr>
      <w:spacing w:after="0"/>
      <w:outlineLvl w:val="0"/>
    </w:pPr>
    <w:rPr>
      <w:rFonts w:ascii="Arial" w:eastAsia="Arial" w:hAnsi="Arial" w:cs="Arial"/>
      <w:b/>
      <w:color w:val="000000"/>
      <w:sz w:val="32"/>
      <w:lang w:eastAsia="mk-MK"/>
    </w:rPr>
  </w:style>
  <w:style w:type="paragraph" w:styleId="Heading2">
    <w:name w:val="heading 2"/>
    <w:next w:val="Normal"/>
    <w:link w:val="Heading2Char"/>
    <w:uiPriority w:val="9"/>
    <w:unhideWhenUsed/>
    <w:qFormat/>
    <w:rsid w:val="00BE12CC"/>
    <w:pPr>
      <w:keepNext/>
      <w:keepLines/>
      <w:numPr>
        <w:ilvl w:val="1"/>
        <w:numId w:val="10"/>
      </w:numPr>
      <w:spacing w:after="4" w:line="271" w:lineRule="auto"/>
      <w:outlineLvl w:val="1"/>
    </w:pPr>
    <w:rPr>
      <w:rFonts w:ascii="Arial" w:eastAsia="Arial" w:hAnsi="Arial" w:cs="Arial"/>
      <w:b/>
      <w:color w:val="000000"/>
      <w:sz w:val="28"/>
      <w:lang w:eastAsia="mk-M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ui-provider">
    <w:name w:val="ui-provider"/>
    <w:basedOn w:val="DefaultParagraphFont"/>
    <w:rsid w:val="0015182C"/>
  </w:style>
  <w:style w:type="character" w:customStyle="1" w:styleId="Heading1Char">
    <w:name w:val="Heading 1 Char"/>
    <w:basedOn w:val="DefaultParagraphFont"/>
    <w:link w:val="Heading1"/>
    <w:uiPriority w:val="9"/>
    <w:rsid w:val="00BE12CC"/>
    <w:rPr>
      <w:rFonts w:ascii="Arial" w:eastAsia="Arial" w:hAnsi="Arial" w:cs="Arial"/>
      <w:b/>
      <w:color w:val="000000"/>
      <w:sz w:val="32"/>
      <w:lang w:eastAsia="mk-MK"/>
    </w:rPr>
  </w:style>
  <w:style w:type="character" w:customStyle="1" w:styleId="Heading2Char">
    <w:name w:val="Heading 2 Char"/>
    <w:basedOn w:val="DefaultParagraphFont"/>
    <w:link w:val="Heading2"/>
    <w:uiPriority w:val="9"/>
    <w:rsid w:val="00BE12CC"/>
    <w:rPr>
      <w:rFonts w:ascii="Arial" w:eastAsia="Arial" w:hAnsi="Arial" w:cs="Arial"/>
      <w:b/>
      <w:color w:val="000000"/>
      <w:sz w:val="28"/>
      <w:lang w:eastAsia="mk-MK"/>
    </w:rPr>
  </w:style>
  <w:style w:type="paragraph" w:styleId="TOC1">
    <w:name w:val="toc 1"/>
    <w:hidden/>
    <w:uiPriority w:val="39"/>
    <w:rsid w:val="00BE12CC"/>
    <w:pPr>
      <w:spacing w:after="213" w:line="267" w:lineRule="auto"/>
      <w:ind w:left="25" w:right="203" w:hanging="10"/>
      <w:jc w:val="both"/>
    </w:pPr>
    <w:rPr>
      <w:rFonts w:ascii="Arial" w:eastAsia="Arial" w:hAnsi="Arial" w:cs="Arial"/>
      <w:color w:val="000000"/>
      <w:sz w:val="24"/>
      <w:lang w:eastAsia="mk-MK"/>
    </w:rPr>
  </w:style>
  <w:style w:type="paragraph" w:styleId="TOC2">
    <w:name w:val="toc 2"/>
    <w:hidden/>
    <w:uiPriority w:val="39"/>
    <w:rsid w:val="00BE12CC"/>
    <w:pPr>
      <w:spacing w:after="222" w:line="267" w:lineRule="auto"/>
      <w:ind w:left="246" w:right="203" w:hanging="10"/>
      <w:jc w:val="both"/>
    </w:pPr>
    <w:rPr>
      <w:rFonts w:ascii="Arial" w:eastAsia="Arial" w:hAnsi="Arial" w:cs="Arial"/>
      <w:color w:val="000000"/>
      <w:sz w:val="24"/>
      <w:lang w:eastAsia="mk-MK"/>
    </w:rPr>
  </w:style>
  <w:style w:type="table" w:customStyle="1" w:styleId="TableGrid1">
    <w:name w:val="Table Grid1"/>
    <w:rsid w:val="00BE12CC"/>
    <w:pPr>
      <w:spacing w:after="0" w:line="240" w:lineRule="auto"/>
    </w:pPr>
    <w:rPr>
      <w:rFonts w:eastAsiaTheme="minorEastAsia"/>
      <w:lang w:eastAsia="mk-MK"/>
    </w:rPr>
    <w:tblPr>
      <w:tblCellMar>
        <w:top w:w="0" w:type="dxa"/>
        <w:left w:w="0" w:type="dxa"/>
        <w:bottom w:w="0" w:type="dxa"/>
        <w:right w:w="0" w:type="dxa"/>
      </w:tblCellMar>
    </w:tblPr>
  </w:style>
  <w:style w:type="paragraph" w:styleId="Header">
    <w:name w:val="header"/>
    <w:basedOn w:val="Normal"/>
    <w:link w:val="HeaderChar"/>
    <w:uiPriority w:val="99"/>
    <w:unhideWhenUsed/>
    <w:rsid w:val="00987F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F0C"/>
    <w:rPr>
      <w:rFonts w:ascii="Arial" w:eastAsia="Arial" w:hAnsi="Arial" w:cs="Arial"/>
      <w:color w:val="000000"/>
      <w:sz w:val="24"/>
      <w:lang w:eastAsia="mk-MK"/>
    </w:rPr>
  </w:style>
  <w:style w:type="paragraph" w:styleId="Footer">
    <w:name w:val="footer"/>
    <w:basedOn w:val="Normal"/>
    <w:link w:val="FooterChar"/>
    <w:uiPriority w:val="99"/>
    <w:unhideWhenUsed/>
    <w:rsid w:val="00987F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F0C"/>
    <w:rPr>
      <w:rFonts w:ascii="Arial" w:eastAsia="Arial" w:hAnsi="Arial" w:cs="Arial"/>
      <w:color w:val="000000"/>
      <w:sz w:val="24"/>
      <w:lang w:eastAsia="mk-MK"/>
    </w:rPr>
  </w:style>
  <w:style w:type="paragraph" w:styleId="Caption">
    <w:name w:val="caption"/>
    <w:basedOn w:val="Normal"/>
    <w:next w:val="Normal"/>
    <w:uiPriority w:val="35"/>
    <w:unhideWhenUsed/>
    <w:qFormat/>
    <w:rsid w:val="00C062B8"/>
    <w:pPr>
      <w:spacing w:after="200" w:line="240" w:lineRule="auto"/>
    </w:pPr>
    <w:rPr>
      <w:i/>
      <w:iCs/>
      <w:color w:val="44546A" w:themeColor="text2"/>
      <w:sz w:val="18"/>
      <w:szCs w:val="18"/>
    </w:rPr>
  </w:style>
  <w:style w:type="paragraph" w:styleId="ListParagraph">
    <w:name w:val="List Paragraph"/>
    <w:basedOn w:val="Normal"/>
    <w:uiPriority w:val="34"/>
    <w:qFormat/>
    <w:rsid w:val="00ED7071"/>
    <w:pPr>
      <w:ind w:left="720"/>
      <w:contextualSpacing/>
    </w:pPr>
  </w:style>
  <w:style w:type="character" w:styleId="Hyperlink">
    <w:name w:val="Hyperlink"/>
    <w:basedOn w:val="DefaultParagraphFont"/>
    <w:uiPriority w:val="99"/>
    <w:unhideWhenUsed/>
    <w:rsid w:val="008A113A"/>
    <w:rPr>
      <w:color w:val="0563C1" w:themeColor="hyperlink"/>
      <w:u w:val="single"/>
    </w:rPr>
  </w:style>
  <w:style w:type="character" w:styleId="UnresolvedMention">
    <w:name w:val="Unresolved Mention"/>
    <w:basedOn w:val="DefaultParagraphFont"/>
    <w:uiPriority w:val="99"/>
    <w:semiHidden/>
    <w:unhideWhenUsed/>
    <w:rsid w:val="00C20952"/>
    <w:rPr>
      <w:color w:val="605E5C"/>
      <w:shd w:val="clear" w:color="auto" w:fill="E1DFDD"/>
    </w:rPr>
  </w:style>
  <w:style w:type="paragraph" w:styleId="Revision">
    <w:name w:val="Revision"/>
    <w:hidden/>
    <w:uiPriority w:val="99"/>
    <w:semiHidden/>
    <w:rsid w:val="004876E0"/>
    <w:pPr>
      <w:spacing w:after="0" w:line="240" w:lineRule="auto"/>
    </w:pPr>
    <w:rPr>
      <w:rFonts w:ascii="Arial" w:eastAsia="Arial" w:hAnsi="Arial" w:cs="Arial"/>
      <w:color w:val="000000"/>
      <w:sz w:val="24"/>
      <w:lang w:eastAsia="mk-M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547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w3schools.com/" TargetMode="External"/><Relationship Id="rId68" Type="http://schemas.openxmlformats.org/officeDocument/2006/relationships/hyperlink" Target="https://moodle2.ugd.edu.mk/"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online.visual-paradigm.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github.com/"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geeksforgeeks.org/"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stackoverflow.com/" TargetMode="External"/><Relationship Id="rId69" Type="http://schemas.openxmlformats.org/officeDocument/2006/relationships/hyperlink" Target="https://e-lib.ugd.edu.mk/naslovna.php" TargetMode="External"/><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hyperlink" Target="https://online.visual-paradigm.com/" TargetMode="External"/><Relationship Id="rId3" Type="http://schemas.openxmlformats.org/officeDocument/2006/relationships/styles" Target="styles.xml"/><Relationship Id="rId12" Type="http://schemas.openxmlformats.org/officeDocument/2006/relationships/hyperlink" Target="https://online.visual-paradigm.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learn.microsoft.com/en-us/"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w3schools.com/" TargetMode="External"/><Relationship Id="rId70" Type="http://schemas.openxmlformats.org/officeDocument/2006/relationships/hyperlink" Target="https://online.visual-paradigm.com/" TargetMode="External"/><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online.visual-paradigm.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geeksforgeeks.org/" TargetMode="External"/><Relationship Id="rId65" Type="http://schemas.openxmlformats.org/officeDocument/2006/relationships/hyperlink" Target="https://stackoverflow.com/" TargetMode="External"/><Relationship Id="rId73" Type="http://schemas.openxmlformats.org/officeDocument/2006/relationships/hyperlink" Target="https://online.visual-paradigm.com/" TargetMode="External"/><Relationship Id="rId4" Type="http://schemas.openxmlformats.org/officeDocument/2006/relationships/settings" Target="settings.xml"/><Relationship Id="rId9" Type="http://schemas.openxmlformats.org/officeDocument/2006/relationships/hyperlink" Target="https://online.visual-paradigm.com/"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online.visual-paradigm.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042007-17A2-4799-BF54-94D4E2D30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43</Pages>
  <Words>5314</Words>
  <Characters>30291</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Andrej Stoilov</dc:creator>
  <cp:keywords/>
  <dc:description/>
  <cp:lastModifiedBy>Andrej Stoilov</cp:lastModifiedBy>
  <cp:revision>4</cp:revision>
  <dcterms:created xsi:type="dcterms:W3CDTF">2023-09-29T12:33:00Z</dcterms:created>
  <dcterms:modified xsi:type="dcterms:W3CDTF">2023-09-30T07:55:00Z</dcterms:modified>
</cp:coreProperties>
</file>